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jc w:val="left"/>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jc w:val="left"/>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jc w:val="left"/>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jc w:val="left"/>
        <w:rPr>
          <w:b/>
          <w:noProof/>
          <w:sz w:val="22"/>
          <w:szCs w:val="24"/>
        </w:rPr>
      </w:pPr>
      <w:r w:rsidRPr="007E1CF6">
        <w:rPr>
          <w:noProof/>
          <w:sz w:val="22"/>
          <w:szCs w:val="24"/>
          <w:lang w:eastAsia="tr-TR"/>
        </w:rPr>
        <mc:AlternateContent>
          <mc:Choice Requires="wpg">
            <w:drawing>
              <wp:anchor distT="0" distB="0" distL="114300" distR="114300" simplePos="0" relativeHeight="251833344" behindDoc="1" locked="0" layoutInCell="1" allowOverlap="1" wp14:anchorId="29961396" wp14:editId="63789902">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560B2" id="Group 213" o:spid="_x0000_s1026" style="position:absolute;margin-left:408.5pt;margin-top:3.9pt;width:122.65pt;height:0;z-index:-251483136;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jc w:val="left"/>
        <w:rPr>
          <w:noProof/>
          <w:sz w:val="22"/>
          <w:szCs w:val="24"/>
        </w:rPr>
      </w:pPr>
    </w:p>
    <w:p w14:paraId="2A95FDCB" w14:textId="747E781B" w:rsidR="004E0634" w:rsidRPr="007E1CF6" w:rsidRDefault="004E0634" w:rsidP="004E0634">
      <w:pPr>
        <w:spacing w:after="0"/>
        <w:ind w:left="-284" w:right="5010"/>
        <w:jc w:val="left"/>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jc w:val="left"/>
        <w:rPr>
          <w:noProof/>
          <w:sz w:val="22"/>
          <w:szCs w:val="24"/>
        </w:rPr>
      </w:pPr>
      <w:r w:rsidRPr="007E1CF6">
        <w:rPr>
          <w:noProof/>
          <w:sz w:val="22"/>
          <w:szCs w:val="24"/>
          <w:lang w:eastAsia="tr-TR"/>
        </w:rPr>
        <mc:AlternateContent>
          <mc:Choice Requires="wpg">
            <w:drawing>
              <wp:anchor distT="0" distB="0" distL="114300" distR="114300" simplePos="0" relativeHeight="251834368" behindDoc="1" locked="0" layoutInCell="1" allowOverlap="1" wp14:anchorId="55823AB4" wp14:editId="2492DB0A">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129B5" id="Group 211" o:spid="_x0000_s1026" style="position:absolute;margin-left:408.45pt;margin-top:7.65pt;width:122.65pt;height:0;z-index:-251482112;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jc w:val="left"/>
        <w:rPr>
          <w:noProof/>
          <w:sz w:val="22"/>
          <w:szCs w:val="24"/>
        </w:rPr>
      </w:pPr>
    </w:p>
    <w:p w14:paraId="160F08A3" w14:textId="13E27602" w:rsidR="004E0634" w:rsidRPr="007E1CF6" w:rsidRDefault="00542F11" w:rsidP="004E0634">
      <w:pPr>
        <w:spacing w:after="0"/>
        <w:ind w:left="-284" w:right="4464"/>
        <w:jc w:val="left"/>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jc w:val="left"/>
        <w:rPr>
          <w:b/>
          <w:noProof/>
          <w:spacing w:val="1"/>
          <w:sz w:val="22"/>
          <w:szCs w:val="24"/>
        </w:rPr>
      </w:pPr>
      <w:r w:rsidRPr="007E1CF6">
        <w:rPr>
          <w:noProof/>
          <w:sz w:val="22"/>
          <w:szCs w:val="24"/>
          <w:lang w:eastAsia="tr-TR"/>
        </w:rPr>
        <mc:AlternateContent>
          <mc:Choice Requires="wpg">
            <w:drawing>
              <wp:anchor distT="0" distB="0" distL="114300" distR="114300" simplePos="0" relativeHeight="251835392" behindDoc="1" locked="0" layoutInCell="1" allowOverlap="1" wp14:anchorId="7388B0B8" wp14:editId="30E9C508">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65725A" id="Group 209" o:spid="_x0000_s1026" style="position:absolute;margin-left:408.75pt;margin-top:6.95pt;width:122.75pt;height:0;z-index:-251481088;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jc w:val="left"/>
        <w:rPr>
          <w:b/>
          <w:noProof/>
          <w:spacing w:val="1"/>
          <w:sz w:val="22"/>
          <w:szCs w:val="24"/>
        </w:rPr>
      </w:pPr>
    </w:p>
    <w:p w14:paraId="0B4AE1CD" w14:textId="77777777" w:rsidR="004E0634" w:rsidRPr="007E1CF6" w:rsidRDefault="004E0634" w:rsidP="004E0634">
      <w:pPr>
        <w:spacing w:before="43" w:after="0"/>
        <w:ind w:left="-284" w:right="4322"/>
        <w:jc w:val="left"/>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41536" behindDoc="1" locked="0" layoutInCell="1" allowOverlap="1" wp14:anchorId="6CA71C59" wp14:editId="133898CE">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55DCE4" id="Group 1" o:spid="_x0000_s1026" style="position:absolute;margin-left:408.6pt;margin-top:2.95pt;width:122.75pt;height:0;z-index:-251474944;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36416" behindDoc="1" locked="0" layoutInCell="1" allowOverlap="1" wp14:anchorId="6C74D4D3" wp14:editId="7D4AC297">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48CB3" id="Group 205" o:spid="_x0000_s1026" style="position:absolute;margin-left:408.8pt;margin-top:12.75pt;width:126pt;height:0;z-index:-251480064;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37440" behindDoc="1" locked="0" layoutInCell="1" allowOverlap="1" wp14:anchorId="2DD92019" wp14:editId="38181E0E">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EB724" id="Group 203" o:spid="_x0000_s1026" style="position:absolute;margin-left:405.05pt;margin-top:4.25pt;width:126pt;height:0;z-index:-251479040;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38464" behindDoc="1" locked="0" layoutInCell="1" allowOverlap="1" wp14:anchorId="109FC167" wp14:editId="1045DB07">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BE675F" id="Group 201" o:spid="_x0000_s1026" style="position:absolute;margin-left:405pt;margin-top:7.1pt;width:124.6pt;height:4.5pt;z-index:-251478016;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jc w:val="left"/>
        <w:rPr>
          <w:noProof/>
          <w:sz w:val="22"/>
          <w:szCs w:val="24"/>
        </w:rPr>
      </w:pPr>
      <w:r w:rsidRPr="007E1CF6">
        <w:rPr>
          <w:noProof/>
          <w:sz w:val="22"/>
          <w:szCs w:val="24"/>
          <w:lang w:eastAsia="tr-TR"/>
        </w:rPr>
        <mc:AlternateContent>
          <mc:Choice Requires="wpg">
            <w:drawing>
              <wp:anchor distT="0" distB="0" distL="114300" distR="114300" simplePos="0" relativeHeight="251839488" behindDoc="1" locked="0" layoutInCell="1" allowOverlap="1" wp14:anchorId="22B79F54" wp14:editId="62F04A26">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57DAE2" id="Group 199" o:spid="_x0000_s1026" style="position:absolute;margin-left:403.5pt;margin-top:6.55pt;width:126.1pt;height:3.6pt;z-index:-251476992;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40512" behindDoc="1" locked="0" layoutInCell="1" allowOverlap="1" wp14:anchorId="27A4BF80" wp14:editId="37596CE5">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07F8B8" id="Group 197" o:spid="_x0000_s1026" style="position:absolute;margin-left:403.55pt;margin-top:2.5pt;width:126.1pt;height:0;z-index:-251475968;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jc w:val="left"/>
        <w:rPr>
          <w:i/>
          <w:noProof/>
          <w:sz w:val="22"/>
          <w:szCs w:val="24"/>
        </w:rPr>
      </w:pPr>
    </w:p>
    <w:p w14:paraId="03F942C7" w14:textId="77777777" w:rsidR="004E0634" w:rsidRPr="007E1CF6" w:rsidRDefault="004E0634" w:rsidP="004E0634">
      <w:pPr>
        <w:spacing w:after="0"/>
        <w:ind w:left="-284"/>
        <w:jc w:val="left"/>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jc w:val="left"/>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jc w:val="left"/>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jc w:val="left"/>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jc w:val="left"/>
        <w:rPr>
          <w:noProof/>
          <w:szCs w:val="24"/>
        </w:rPr>
      </w:pPr>
      <w:r w:rsidRPr="007E1CF6">
        <w:rPr>
          <w:noProof/>
          <w:szCs w:val="24"/>
        </w:rPr>
        <w:br w:type="page"/>
      </w:r>
    </w:p>
    <w:p w14:paraId="3EEBD6C5" w14:textId="77777777" w:rsidR="008B0ABC" w:rsidRPr="007E1CF6" w:rsidRDefault="008B0ABC" w:rsidP="00B768F7">
      <w:pPr>
        <w:pStyle w:val="Balk1"/>
        <w:numPr>
          <w:ilvl w:val="0"/>
          <w:numId w:val="0"/>
        </w:numPr>
        <w:ind w:left="216"/>
        <w:jc w:val="center"/>
        <w:rPr>
          <w:noProof/>
        </w:rPr>
      </w:pPr>
      <w:bookmarkStart w:id="1" w:name="_Toc6680598"/>
      <w:r w:rsidRPr="007E1CF6">
        <w:rPr>
          <w:noProof/>
        </w:rPr>
        <w:lastRenderedPageBreak/>
        <w:t>AB</w:t>
      </w:r>
      <w:r w:rsidRPr="007E1CF6">
        <w:rPr>
          <w:noProof/>
          <w:spacing w:val="1"/>
        </w:rPr>
        <w:t>S</w:t>
      </w:r>
      <w:r w:rsidRPr="007E1CF6">
        <w:rPr>
          <w:noProof/>
        </w:rPr>
        <w:t>TR</w:t>
      </w:r>
      <w:r w:rsidRPr="007E1CF6">
        <w:rPr>
          <w:noProof/>
          <w:spacing w:val="-1"/>
        </w:rPr>
        <w:t>A</w:t>
      </w:r>
      <w:r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r w:rsidRPr="007E1CF6">
        <w:rPr>
          <w:noProof/>
          <w:szCs w:val="24"/>
        </w:rPr>
        <w:t>AUTOMATIC DETECTION OF CYBER SECURITY EVENTS FROM TURKISH TWITTER STREAM AND TURKISH NEWSPAPER DATA</w:t>
      </w:r>
    </w:p>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1CB78274"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del w:id="2" w:author="Cengiz Acarturk" w:date="2019-04-24T09:36:00Z">
        <w:r w:rsidR="00584234" w:rsidRPr="007E1CF6" w:rsidDel="00265FC3">
          <w:rPr>
            <w:noProof/>
            <w:spacing w:val="-8"/>
            <w:szCs w:val="24"/>
          </w:rPr>
          <w:delText>Assist</w:delText>
        </w:r>
      </w:del>
      <w:ins w:id="3" w:author="Cengiz Acarturk" w:date="2019-04-24T09:36:00Z">
        <w:r w:rsidR="00265FC3">
          <w:rPr>
            <w:noProof/>
            <w:spacing w:val="-8"/>
            <w:szCs w:val="24"/>
          </w:rPr>
          <w:t>Assoc</w:t>
        </w:r>
      </w:ins>
      <w:r w:rsidR="00584234" w:rsidRPr="007E1CF6">
        <w:rPr>
          <w:noProof/>
          <w:spacing w:val="-8"/>
          <w:szCs w:val="24"/>
        </w:rPr>
        <w:t xml:space="preserve">.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A965337" w14:textId="44292190" w:rsidR="00A7298B" w:rsidRDefault="00A7298B" w:rsidP="00A7298B">
      <w:pPr>
        <w:spacing w:line="360" w:lineRule="auto"/>
        <w:ind w:firstLine="720"/>
        <w:rPr>
          <w:noProof/>
          <w:szCs w:val="24"/>
        </w:rPr>
      </w:pPr>
      <w:r>
        <w:rPr>
          <w:noProof/>
          <w:szCs w:val="24"/>
        </w:rPr>
        <w:t xml:space="preserve">The </w:t>
      </w:r>
      <w:r w:rsidR="004F6A3C" w:rsidRPr="007E1CF6">
        <w:rPr>
          <w:noProof/>
          <w:szCs w:val="24"/>
        </w:rPr>
        <w:t>Internet has many different kind</w:t>
      </w:r>
      <w:r>
        <w:rPr>
          <w:noProof/>
          <w:szCs w:val="24"/>
        </w:rPr>
        <w:t>s</w:t>
      </w:r>
      <w:r w:rsidR="004F6A3C" w:rsidRPr="007E1CF6">
        <w:rPr>
          <w:noProof/>
          <w:szCs w:val="24"/>
        </w:rPr>
        <w:t xml:space="preserve"> of timely information. Every</w:t>
      </w:r>
      <w:del w:id="4" w:author="Cengiz Acarturk" w:date="2019-04-24T09:37:00Z">
        <w:r w:rsidR="004F6A3C" w:rsidRPr="007E1CF6" w:rsidDel="00265FC3">
          <w:rPr>
            <w:noProof/>
            <w:szCs w:val="24"/>
          </w:rPr>
          <w:delText xml:space="preserve"> </w:delText>
        </w:r>
      </w:del>
      <w:r w:rsidR="004F6A3C" w:rsidRPr="007E1CF6">
        <w:rPr>
          <w:noProof/>
          <w:szCs w:val="24"/>
        </w:rPr>
        <w:t xml:space="preserve">day, security experts scan the internet and face with </w:t>
      </w:r>
      <w:commentRangeStart w:id="5"/>
      <w:r w:rsidR="004F6A3C" w:rsidRPr="007E1CF6">
        <w:rPr>
          <w:noProof/>
          <w:szCs w:val="24"/>
        </w:rPr>
        <w:t xml:space="preserve">lots of </w:t>
      </w:r>
      <w:commentRangeEnd w:id="5"/>
      <w:r w:rsidR="00265FC3">
        <w:rPr>
          <w:rStyle w:val="AklamaBavurusu"/>
        </w:rPr>
        <w:commentReference w:id="5"/>
      </w:r>
      <w:r w:rsidR="004F6A3C" w:rsidRPr="007E1CF6">
        <w:rPr>
          <w:noProof/>
          <w:szCs w:val="24"/>
        </w:rPr>
        <w:t xml:space="preserve">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An information analyst </w:t>
      </w:r>
      <w:r w:rsidR="000C0AD1">
        <w:rPr>
          <w:noProof/>
          <w:szCs w:val="24"/>
        </w:rPr>
        <w:t>regular</w:t>
      </w:r>
      <w:r w:rsidR="004F6A3C" w:rsidRPr="007E1CF6">
        <w:rPr>
          <w:noProof/>
          <w:szCs w:val="24"/>
        </w:rPr>
        <w:t xml:space="preserve">ly </w:t>
      </w:r>
      <w:r w:rsidR="000C0AD1">
        <w:rPr>
          <w:noProof/>
          <w:szCs w:val="24"/>
        </w:rPr>
        <w:t>examine</w:t>
      </w:r>
      <w:r>
        <w:rPr>
          <w:noProof/>
          <w:szCs w:val="24"/>
        </w:rPr>
        <w:t>s</w:t>
      </w:r>
      <w:r w:rsidR="004F6A3C" w:rsidRPr="007E1CF6">
        <w:rPr>
          <w:noProof/>
          <w:szCs w:val="24"/>
        </w:rPr>
        <w:t xml:space="preserve"> </w:t>
      </w:r>
      <w:del w:id="6" w:author="Cengiz Acarturk" w:date="2019-04-24T09:39:00Z">
        <w:r w:rsidR="004F6A3C" w:rsidRPr="007E1CF6" w:rsidDel="00265FC3">
          <w:rPr>
            <w:noProof/>
            <w:szCs w:val="24"/>
          </w:rPr>
          <w:delText xml:space="preserve">many </w:delText>
        </w:r>
      </w:del>
      <w:commentRangeStart w:id="7"/>
      <w:r w:rsidR="004F6A3C" w:rsidRPr="007E1CF6">
        <w:rPr>
          <w:noProof/>
          <w:szCs w:val="24"/>
        </w:rPr>
        <w:t xml:space="preserve">sources </w:t>
      </w:r>
      <w:r>
        <w:rPr>
          <w:noProof/>
          <w:szCs w:val="24"/>
        </w:rPr>
        <w:t>from</w:t>
      </w:r>
      <w:r w:rsidR="004F6A3C" w:rsidRPr="007E1CF6">
        <w:rPr>
          <w:noProof/>
          <w:szCs w:val="24"/>
        </w:rPr>
        <w:t xml:space="preserve"> stay up to date on security events require, which leads to information overload to them.</w:t>
      </w:r>
      <w:commentRangeEnd w:id="7"/>
      <w:r w:rsidR="00265FC3">
        <w:rPr>
          <w:rStyle w:val="AklamaBavurusu"/>
        </w:rPr>
        <w:commentReference w:id="7"/>
      </w:r>
      <w:r w:rsidR="004F6A3C" w:rsidRPr="007E1CF6">
        <w:rPr>
          <w:noProof/>
          <w:szCs w:val="24"/>
        </w:rPr>
        <w:t xml:space="preserve"> For example, an information analyst </w:t>
      </w:r>
      <w:del w:id="8" w:author="Cengiz Acarturk" w:date="2019-04-24T09:39:00Z">
        <w:r w:rsidR="004F6A3C" w:rsidRPr="007E1CF6" w:rsidDel="00265FC3">
          <w:rPr>
            <w:noProof/>
            <w:szCs w:val="24"/>
          </w:rPr>
          <w:delText xml:space="preserve">might </w:delText>
        </w:r>
      </w:del>
      <w:ins w:id="9" w:author="Cengiz Acarturk" w:date="2019-04-24T09:39:00Z">
        <w:r w:rsidR="00265FC3">
          <w:rPr>
            <w:noProof/>
            <w:szCs w:val="24"/>
          </w:rPr>
          <w:t>may</w:t>
        </w:r>
        <w:r w:rsidR="00265FC3" w:rsidRPr="007E1CF6">
          <w:rPr>
            <w:noProof/>
            <w:szCs w:val="24"/>
          </w:rPr>
          <w:t xml:space="preserve"> </w:t>
        </w:r>
      </w:ins>
      <w:r w:rsidR="004F6A3C" w:rsidRPr="007E1CF6">
        <w:rPr>
          <w:noProof/>
          <w:szCs w:val="24"/>
        </w:rPr>
        <w:t xml:space="preserve">want to </w:t>
      </w:r>
      <w:ins w:id="10" w:author="Cengiz Acarturk" w:date="2019-04-24T09:39:00Z">
        <w:r w:rsidR="00265FC3">
          <w:rPr>
            <w:noProof/>
            <w:szCs w:val="24"/>
          </w:rPr>
          <w:t>stay</w:t>
        </w:r>
      </w:ins>
      <w:del w:id="11" w:author="Cengiz Acarturk" w:date="2019-04-24T09:39:00Z">
        <w:r w:rsidR="004F6A3C" w:rsidRPr="007E1CF6" w:rsidDel="00265FC3">
          <w:rPr>
            <w:noProof/>
            <w:szCs w:val="24"/>
          </w:rPr>
          <w:delText>be</w:delText>
        </w:r>
      </w:del>
      <w:r w:rsidR="004F6A3C" w:rsidRPr="007E1CF6">
        <w:rPr>
          <w:noProof/>
          <w:szCs w:val="24"/>
        </w:rPr>
        <w:t xml:space="preserve"> aware of cybersecurity incidents</w:t>
      </w:r>
      <w:ins w:id="12" w:author="Cengiz Acarturk" w:date="2019-04-24T09:40:00Z">
        <w:r w:rsidR="00265FC3">
          <w:rPr>
            <w:noProof/>
            <w:szCs w:val="24"/>
          </w:rPr>
          <w:t>,</w:t>
        </w:r>
      </w:ins>
      <w:r w:rsidR="004F6A3C" w:rsidRPr="007E1CF6">
        <w:rPr>
          <w:noProof/>
          <w:szCs w:val="24"/>
        </w:rPr>
        <w:t xml:space="preserve"> such as a DD</w:t>
      </w:r>
      <w:r w:rsidR="002B31A1">
        <w:rPr>
          <w:noProof/>
          <w:szCs w:val="24"/>
        </w:rPr>
        <w:t>o</w:t>
      </w:r>
      <w:r w:rsidR="004F6A3C" w:rsidRPr="007E1CF6">
        <w:rPr>
          <w:noProof/>
          <w:szCs w:val="24"/>
        </w:rPr>
        <w:t xml:space="preserve">S attack on a government agency website. The earlier they </w:t>
      </w:r>
      <w:del w:id="13" w:author="Cengiz Acarturk" w:date="2019-04-24T09:39:00Z">
        <w:r w:rsidDel="00265FC3">
          <w:rPr>
            <w:noProof/>
            <w:szCs w:val="24"/>
          </w:rPr>
          <w:delText>can</w:delText>
        </w:r>
        <w:r w:rsidR="004F6A3C" w:rsidRPr="007E1CF6" w:rsidDel="00265FC3">
          <w:rPr>
            <w:noProof/>
            <w:szCs w:val="24"/>
          </w:rPr>
          <w:delText xml:space="preserve"> </w:delText>
        </w:r>
      </w:del>
      <w:r w:rsidR="004F6A3C" w:rsidRPr="007E1CF6">
        <w:rPr>
          <w:noProof/>
          <w:szCs w:val="24"/>
        </w:rPr>
        <w:t>detect and understand the threats, the longer time remaining to alleviate the obstacle and to investigate the</w:t>
      </w:r>
      <w:ins w:id="14" w:author="Cengiz Acarturk" w:date="2019-04-24T09:40:00Z">
        <w:r w:rsidR="00265FC3">
          <w:rPr>
            <w:noProof/>
            <w:szCs w:val="24"/>
          </w:rPr>
          <w:t xml:space="preserve"> incident</w:t>
        </w:r>
      </w:ins>
      <w:del w:id="15" w:author="Cengiz Acarturk" w:date="2019-04-24T09:40:00Z">
        <w:r w:rsidR="004F6A3C" w:rsidRPr="007E1CF6" w:rsidDel="00265FC3">
          <w:rPr>
            <w:noProof/>
            <w:szCs w:val="24"/>
          </w:rPr>
          <w:delText>m</w:delText>
        </w:r>
      </w:del>
      <w:r w:rsidR="004F6A3C" w:rsidRPr="007E1CF6">
        <w:rPr>
          <w:noProof/>
          <w:szCs w:val="24"/>
        </w:rPr>
        <w:t xml:space="preserve"> </w:t>
      </w:r>
      <w:ins w:id="16" w:author="Cengiz Acarturk" w:date="2019-04-24T09:40:00Z">
        <w:r w:rsidR="00265FC3">
          <w:rPr>
            <w:noProof/>
            <w:szCs w:val="24"/>
          </w:rPr>
          <w:t xml:space="preserve">by means of </w:t>
        </w:r>
      </w:ins>
      <w:r w:rsidR="004F6A3C" w:rsidRPr="007E1CF6">
        <w:rPr>
          <w:noProof/>
          <w:szCs w:val="24"/>
        </w:rPr>
        <w:t>forensic</w:t>
      </w:r>
      <w:ins w:id="17" w:author="Cengiz Acarturk" w:date="2019-04-24T09:40:00Z">
        <w:r w:rsidR="00265FC3">
          <w:rPr>
            <w:noProof/>
            <w:szCs w:val="24"/>
          </w:rPr>
          <w:t>s analyses methods</w:t>
        </w:r>
      </w:ins>
      <w:del w:id="18" w:author="Cengiz Acarturk" w:date="2019-04-24T09:40:00Z">
        <w:r w:rsidDel="00265FC3">
          <w:rPr>
            <w:noProof/>
            <w:szCs w:val="24"/>
          </w:rPr>
          <w:delText>ally</w:delText>
        </w:r>
      </w:del>
      <w:r w:rsidR="004F6A3C" w:rsidRPr="007E1CF6">
        <w:rPr>
          <w:noProof/>
          <w:szCs w:val="24"/>
        </w:rPr>
        <w:t xml:space="preserve">. Therefore, </w:t>
      </w:r>
      <w:ins w:id="19" w:author="Cengiz Acarturk" w:date="2019-04-24T09:40:00Z">
        <w:r w:rsidR="00265FC3">
          <w:rPr>
            <w:noProof/>
            <w:szCs w:val="24"/>
          </w:rPr>
          <w:t>information security analysts</w:t>
        </w:r>
      </w:ins>
      <w:del w:id="20" w:author="Cengiz Acarturk" w:date="2019-04-24T09:40:00Z">
        <w:r w:rsidR="004F6A3C" w:rsidRPr="007E1CF6" w:rsidDel="00265FC3">
          <w:rPr>
            <w:noProof/>
            <w:szCs w:val="24"/>
          </w:rPr>
          <w:delText>they</w:delText>
        </w:r>
      </w:del>
      <w:r w:rsidR="004F6A3C" w:rsidRPr="007E1CF6">
        <w:rPr>
          <w:noProof/>
          <w:szCs w:val="24"/>
        </w:rPr>
        <w:t xml:space="preserve"> need to </w:t>
      </w:r>
      <w:ins w:id="21" w:author="Cengiz Acarturk" w:date="2019-04-24T09:41:00Z">
        <w:r w:rsidR="00265FC3">
          <w:rPr>
            <w:noProof/>
            <w:szCs w:val="24"/>
          </w:rPr>
          <w:t>establish</w:t>
        </w:r>
      </w:ins>
      <w:del w:id="22" w:author="Cengiz Acarturk" w:date="2019-04-24T09:41:00Z">
        <w:r w:rsidR="004F6A3C" w:rsidRPr="007E1CF6" w:rsidDel="00265FC3">
          <w:rPr>
            <w:noProof/>
            <w:szCs w:val="24"/>
          </w:rPr>
          <w:delText>have a</w:delText>
        </w:r>
      </w:del>
      <w:r w:rsidR="004F6A3C" w:rsidRPr="007E1CF6">
        <w:rPr>
          <w:noProof/>
          <w:szCs w:val="24"/>
        </w:rPr>
        <w:t xml:space="preserve"> situation awareness of the </w:t>
      </w:r>
      <w:del w:id="23" w:author="Cengiz Acarturk" w:date="2019-04-24T09:41:00Z">
        <w:r w:rsidR="000C0AD1" w:rsidDel="00265FC3">
          <w:rPr>
            <w:noProof/>
            <w:szCs w:val="24"/>
          </w:rPr>
          <w:delText>actual</w:delText>
        </w:r>
        <w:r w:rsidR="004F6A3C" w:rsidRPr="007E1CF6" w:rsidDel="00265FC3">
          <w:rPr>
            <w:noProof/>
            <w:szCs w:val="24"/>
          </w:rPr>
          <w:delText xml:space="preserve"> </w:delText>
        </w:r>
      </w:del>
      <w:r w:rsidR="004F6A3C" w:rsidRPr="007E1CF6">
        <w:rPr>
          <w:noProof/>
          <w:szCs w:val="24"/>
        </w:rPr>
        <w:t xml:space="preserve">security events and their </w:t>
      </w:r>
      <w:del w:id="24" w:author="Cengiz Acarturk" w:date="2019-04-24T09:41:00Z">
        <w:r w:rsidR="004F6A3C" w:rsidRPr="007E1CF6" w:rsidDel="00265FC3">
          <w:rPr>
            <w:noProof/>
            <w:szCs w:val="24"/>
          </w:rPr>
          <w:delText xml:space="preserve">possible </w:delText>
        </w:r>
      </w:del>
      <w:commentRangeStart w:id="25"/>
      <w:ins w:id="26" w:author="Cengiz Acarturk" w:date="2019-04-24T09:41:00Z">
        <w:r w:rsidR="00265FC3">
          <w:rPr>
            <w:noProof/>
            <w:szCs w:val="24"/>
          </w:rPr>
          <w:t>likely</w:t>
        </w:r>
        <w:r w:rsidR="00265FC3" w:rsidRPr="007E1CF6">
          <w:rPr>
            <w:noProof/>
            <w:szCs w:val="24"/>
          </w:rPr>
          <w:t xml:space="preserve"> </w:t>
        </w:r>
        <w:commentRangeEnd w:id="25"/>
        <w:r w:rsidR="00265FC3">
          <w:rPr>
            <w:rStyle w:val="AklamaBavurusu"/>
          </w:rPr>
          <w:commentReference w:id="25"/>
        </w:r>
      </w:ins>
      <w:r w:rsidR="004F6A3C" w:rsidRPr="007E1CF6">
        <w:rPr>
          <w:noProof/>
          <w:szCs w:val="24"/>
        </w:rPr>
        <w:t>effects. However, due to</w:t>
      </w:r>
      <w:del w:id="27" w:author="Cengiz Acarturk" w:date="2019-04-24T09:42:00Z">
        <w:r w:rsidR="004F6A3C" w:rsidRPr="007E1CF6" w:rsidDel="00265FC3">
          <w:rPr>
            <w:noProof/>
            <w:szCs w:val="24"/>
          </w:rPr>
          <w:delText xml:space="preserve"> </w:delText>
        </w:r>
        <w:r w:rsidDel="00265FC3">
          <w:rPr>
            <w:noProof/>
            <w:szCs w:val="24"/>
          </w:rPr>
          <w:delText>a</w:delText>
        </w:r>
      </w:del>
      <w:r w:rsidR="004F6A3C" w:rsidRPr="007E1CF6">
        <w:rPr>
          <w:noProof/>
          <w:szCs w:val="24"/>
        </w:rPr>
        <w:t xml:space="preserve"> large </w:t>
      </w:r>
      <w:del w:id="28" w:author="Cengiz Acarturk" w:date="2019-04-24T09:43:00Z">
        <w:r w:rsidR="004F6A3C" w:rsidRPr="007E1CF6" w:rsidDel="00265FC3">
          <w:rPr>
            <w:noProof/>
            <w:szCs w:val="24"/>
          </w:rPr>
          <w:delText xml:space="preserve">number </w:delText>
        </w:r>
      </w:del>
      <w:ins w:id="29" w:author="Cengiz Acarturk" w:date="2019-04-24T09:43:00Z">
        <w:r w:rsidR="00265FC3">
          <w:rPr>
            <w:noProof/>
            <w:szCs w:val="24"/>
          </w:rPr>
          <w:t>volume</w:t>
        </w:r>
        <w:r w:rsidR="00265FC3" w:rsidRPr="007E1CF6">
          <w:rPr>
            <w:noProof/>
            <w:szCs w:val="24"/>
          </w:rPr>
          <w:t xml:space="preserve"> </w:t>
        </w:r>
      </w:ins>
      <w:r w:rsidR="004F6A3C" w:rsidRPr="007E1CF6">
        <w:rPr>
          <w:noProof/>
          <w:szCs w:val="24"/>
        </w:rPr>
        <w:t xml:space="preserve">of </w:t>
      </w:r>
      <w:del w:id="30" w:author="Cengiz Acarturk" w:date="2019-04-24T09:42:00Z">
        <w:r w:rsidR="000C0AD1" w:rsidDel="00265FC3">
          <w:rPr>
            <w:noProof/>
            <w:szCs w:val="24"/>
          </w:rPr>
          <w:delText>occasion</w:delText>
        </w:r>
        <w:r w:rsidR="004F6A3C" w:rsidRPr="007E1CF6" w:rsidDel="00265FC3">
          <w:rPr>
            <w:noProof/>
            <w:szCs w:val="24"/>
          </w:rPr>
          <w:delText>s</w:delText>
        </w:r>
      </w:del>
      <w:ins w:id="31" w:author="Cengiz Acarturk" w:date="2019-04-24T09:42:00Z">
        <w:r w:rsidR="00265FC3">
          <w:rPr>
            <w:noProof/>
            <w:szCs w:val="24"/>
          </w:rPr>
          <w:t>information flow</w:t>
        </w:r>
      </w:ins>
      <w:r w:rsidR="004F6A3C" w:rsidRPr="007E1CF6">
        <w:rPr>
          <w:noProof/>
          <w:szCs w:val="24"/>
        </w:rPr>
        <w:t xml:space="preserve">, it </w:t>
      </w:r>
      <w:del w:id="32" w:author="Cengiz Acarturk" w:date="2019-04-24T09:42:00Z">
        <w:r w:rsidR="004F6A3C" w:rsidRPr="007E1CF6" w:rsidDel="00265FC3">
          <w:rPr>
            <w:noProof/>
            <w:szCs w:val="24"/>
          </w:rPr>
          <w:delText xml:space="preserve">can </w:delText>
        </w:r>
      </w:del>
      <w:commentRangeStart w:id="33"/>
      <w:ins w:id="34" w:author="Cengiz Acarturk" w:date="2019-04-24T09:42:00Z">
        <w:r w:rsidR="00265FC3">
          <w:rPr>
            <w:noProof/>
            <w:szCs w:val="24"/>
          </w:rPr>
          <w:t>may</w:t>
        </w:r>
        <w:r w:rsidR="00265FC3" w:rsidRPr="007E1CF6">
          <w:rPr>
            <w:noProof/>
            <w:szCs w:val="24"/>
          </w:rPr>
          <w:t xml:space="preserve"> </w:t>
        </w:r>
        <w:commentRangeEnd w:id="33"/>
        <w:r w:rsidR="00265FC3">
          <w:rPr>
            <w:rStyle w:val="AklamaBavurusu"/>
          </w:rPr>
          <w:commentReference w:id="33"/>
        </w:r>
      </w:ins>
      <w:r w:rsidR="004F6A3C" w:rsidRPr="007E1CF6">
        <w:rPr>
          <w:noProof/>
          <w:szCs w:val="24"/>
        </w:rPr>
        <w:t xml:space="preserve">be difficult for security analysts and researchers to </w:t>
      </w:r>
      <w:del w:id="35" w:author="Cengiz Acarturk" w:date="2019-04-24T09:43:00Z">
        <w:r w:rsidR="004F6A3C" w:rsidRPr="007E1CF6" w:rsidDel="00265FC3">
          <w:rPr>
            <w:noProof/>
            <w:szCs w:val="24"/>
          </w:rPr>
          <w:delText>handle this flow of information</w:delText>
        </w:r>
      </w:del>
      <w:ins w:id="36" w:author="Cengiz Acarturk" w:date="2019-04-24T09:43:00Z">
        <w:r w:rsidR="00265FC3">
          <w:rPr>
            <w:noProof/>
            <w:szCs w:val="24"/>
          </w:rPr>
          <w:t>detect and analyze security events</w:t>
        </w:r>
      </w:ins>
      <w:r w:rsidR="004F6A3C" w:rsidRPr="007E1CF6">
        <w:rPr>
          <w:noProof/>
          <w:szCs w:val="24"/>
        </w:rPr>
        <w:t xml:space="preserve"> </w:t>
      </w:r>
      <w:del w:id="37" w:author="Cengiz Acarturk" w:date="2019-04-24T09:43:00Z">
        <w:r w:rsidDel="00265FC3">
          <w:rPr>
            <w:noProof/>
            <w:szCs w:val="24"/>
          </w:rPr>
          <w:delText>adequately</w:delText>
        </w:r>
      </w:del>
      <w:ins w:id="38" w:author="Cengiz Acarturk" w:date="2019-04-24T09:43:00Z">
        <w:r w:rsidR="00265FC3">
          <w:rPr>
            <w:noProof/>
            <w:szCs w:val="24"/>
          </w:rPr>
          <w:t>appropriately</w:t>
        </w:r>
      </w:ins>
      <w:r w:rsidR="004F6A3C" w:rsidRPr="007E1CF6">
        <w:rPr>
          <w:noProof/>
          <w:szCs w:val="24"/>
        </w:rPr>
        <w:t>.</w:t>
      </w:r>
      <w:commentRangeStart w:id="39"/>
      <w:r>
        <w:rPr>
          <w:noProof/>
          <w:szCs w:val="24"/>
        </w:rPr>
        <w:t xml:space="preserve"> </w:t>
      </w:r>
      <w:commentRangeEnd w:id="39"/>
      <w:r w:rsidR="00CB346D">
        <w:rPr>
          <w:rStyle w:val="AklamaBavurusu"/>
        </w:rPr>
        <w:commentReference w:id="39"/>
      </w:r>
    </w:p>
    <w:p w14:paraId="2482CFD2" w14:textId="24217B3B" w:rsidR="004F6A3C" w:rsidRPr="007E1CF6" w:rsidRDefault="004F6A3C" w:rsidP="00A7298B">
      <w:pPr>
        <w:spacing w:line="360" w:lineRule="auto"/>
        <w:ind w:firstLine="720"/>
        <w:rPr>
          <w:noProof/>
          <w:szCs w:val="24"/>
        </w:rPr>
      </w:pPr>
      <w:commentRangeStart w:id="40"/>
      <w:del w:id="41" w:author="Cengiz Acarturk" w:date="2019-04-24T09:48:00Z">
        <w:r w:rsidRPr="007E1CF6" w:rsidDel="00CB346D">
          <w:rPr>
            <w:noProof/>
            <w:szCs w:val="24"/>
          </w:rPr>
          <w:delText>Moreover</w:delText>
        </w:r>
      </w:del>
      <w:ins w:id="42" w:author="Cengiz Acarturk" w:date="2019-04-24T09:48:00Z">
        <w:r w:rsidR="00CB346D">
          <w:rPr>
            <w:noProof/>
            <w:szCs w:val="24"/>
          </w:rPr>
          <w:t>On the other hand</w:t>
        </w:r>
      </w:ins>
      <w:r w:rsidRPr="007E1CF6">
        <w:rPr>
          <w:noProof/>
          <w:szCs w:val="24"/>
        </w:rPr>
        <w:t xml:space="preserve">, </w:t>
      </w:r>
      <w:r w:rsidR="00A7298B">
        <w:rPr>
          <w:noProof/>
          <w:szCs w:val="24"/>
        </w:rPr>
        <w:t xml:space="preserve">the </w:t>
      </w:r>
      <w:r w:rsidRPr="007E1CF6">
        <w:rPr>
          <w:noProof/>
          <w:szCs w:val="24"/>
        </w:rPr>
        <w:t xml:space="preserve">internet </w:t>
      </w:r>
      <w:ins w:id="43" w:author="Cengiz Acarturk" w:date="2019-04-24T09:43:00Z">
        <w:r w:rsidR="00265FC3">
          <w:rPr>
            <w:noProof/>
            <w:szCs w:val="24"/>
          </w:rPr>
          <w:t xml:space="preserve">community </w:t>
        </w:r>
      </w:ins>
      <w:r w:rsidRPr="007E1CF6">
        <w:rPr>
          <w:noProof/>
          <w:szCs w:val="24"/>
        </w:rPr>
        <w:t>uses different languages to share information</w:t>
      </w:r>
      <w:del w:id="44" w:author="Cengiz Acarturk" w:date="2019-04-24T09:44:00Z">
        <w:r w:rsidRPr="007E1CF6" w:rsidDel="00265FC3">
          <w:rPr>
            <w:noProof/>
            <w:szCs w:val="24"/>
          </w:rPr>
          <w:delText xml:space="preserve">, </w:delText>
        </w:r>
        <w:r w:rsidR="00A7298B" w:rsidDel="00265FC3">
          <w:rPr>
            <w:noProof/>
            <w:szCs w:val="24"/>
          </w:rPr>
          <w:delText xml:space="preserve">as </w:delText>
        </w:r>
        <w:r w:rsidRPr="007E1CF6" w:rsidDel="00265FC3">
          <w:rPr>
            <w:noProof/>
            <w:szCs w:val="24"/>
          </w:rPr>
          <w:delText>humans do</w:delText>
        </w:r>
      </w:del>
      <w:r w:rsidRPr="007E1CF6">
        <w:rPr>
          <w:noProof/>
          <w:szCs w:val="24"/>
        </w:rPr>
        <w:t>.</w:t>
      </w:r>
      <w:commentRangeEnd w:id="40"/>
      <w:r w:rsidR="00265FC3">
        <w:rPr>
          <w:rStyle w:val="AklamaBavurusu"/>
        </w:rPr>
        <w:commentReference w:id="40"/>
      </w:r>
      <w:r w:rsidRPr="007E1CF6">
        <w:rPr>
          <w:noProof/>
          <w:szCs w:val="24"/>
        </w:rPr>
        <w:t xml:space="preserve"> </w:t>
      </w:r>
      <w:commentRangeStart w:id="45"/>
      <w:del w:id="46" w:author="Cengiz Acarturk" w:date="2019-04-24T09:45:00Z">
        <w:r w:rsidRPr="007E1CF6" w:rsidDel="00265FC3">
          <w:rPr>
            <w:noProof/>
            <w:szCs w:val="24"/>
          </w:rPr>
          <w:delText>As expected</w:delText>
        </w:r>
      </w:del>
      <w:commentRangeEnd w:id="45"/>
      <w:r w:rsidR="00265FC3">
        <w:rPr>
          <w:rStyle w:val="AklamaBavurusu"/>
        </w:rPr>
        <w:commentReference w:id="45"/>
      </w:r>
      <w:ins w:id="47" w:author="Cengiz Acarturk" w:date="2019-04-24T09:45:00Z">
        <w:r w:rsidR="00265FC3">
          <w:rPr>
            <w:noProof/>
            <w:szCs w:val="24"/>
          </w:rPr>
          <w:t>For instance</w:t>
        </w:r>
      </w:ins>
      <w:r w:rsidRPr="007E1CF6">
        <w:rPr>
          <w:noProof/>
          <w:szCs w:val="24"/>
        </w:rPr>
        <w:t xml:space="preserve">, </w:t>
      </w:r>
      <w:del w:id="48" w:author="Cengiz Acarturk" w:date="2019-04-24T09:46:00Z">
        <w:r w:rsidRPr="007E1CF6" w:rsidDel="00265FC3">
          <w:rPr>
            <w:noProof/>
            <w:szCs w:val="24"/>
          </w:rPr>
          <w:delText xml:space="preserve">security events related </w:delText>
        </w:r>
      </w:del>
      <w:r w:rsidRPr="007E1CF6">
        <w:rPr>
          <w:noProof/>
          <w:szCs w:val="24"/>
        </w:rPr>
        <w:t xml:space="preserve">information </w:t>
      </w:r>
      <w:ins w:id="49" w:author="Cengiz Acarturk" w:date="2019-04-24T09:46:00Z">
        <w:r w:rsidR="00265FC3">
          <w:rPr>
            <w:noProof/>
            <w:szCs w:val="24"/>
          </w:rPr>
          <w:t xml:space="preserve">about security events, </w:t>
        </w:r>
      </w:ins>
      <w:r w:rsidRPr="007E1CF6">
        <w:rPr>
          <w:noProof/>
          <w:szCs w:val="24"/>
        </w:rPr>
        <w:t>which effect</w:t>
      </w:r>
      <w:r w:rsidR="00A7298B">
        <w:rPr>
          <w:noProof/>
          <w:szCs w:val="24"/>
        </w:rPr>
        <w:t>s</w:t>
      </w:r>
      <w:r w:rsidRPr="007E1CF6">
        <w:rPr>
          <w:noProof/>
          <w:szCs w:val="24"/>
        </w:rPr>
        <w:t xml:space="preserve"> </w:t>
      </w:r>
      <w:del w:id="50" w:author="Cengiz Acarturk" w:date="2019-04-24T09:46:00Z">
        <w:r w:rsidRPr="007E1CF6" w:rsidDel="00CB346D">
          <w:rPr>
            <w:noProof/>
            <w:szCs w:val="24"/>
          </w:rPr>
          <w:delText xml:space="preserve">Turkish </w:delText>
        </w:r>
        <w:r w:rsidRPr="007E1CF6" w:rsidDel="00265FC3">
          <w:rPr>
            <w:noProof/>
            <w:szCs w:val="24"/>
          </w:rPr>
          <w:delText>people</w:delText>
        </w:r>
        <w:r w:rsidRPr="007E1CF6" w:rsidDel="00CB346D">
          <w:rPr>
            <w:noProof/>
            <w:szCs w:val="24"/>
          </w:rPr>
          <w:delText xml:space="preserve">, </w:delText>
        </w:r>
        <w:r w:rsidRPr="007E1CF6" w:rsidDel="00265FC3">
          <w:rPr>
            <w:noProof/>
            <w:szCs w:val="24"/>
          </w:rPr>
          <w:delText xml:space="preserve">Turkish </w:delText>
        </w:r>
        <w:r w:rsidRPr="007E1CF6" w:rsidDel="00CB346D">
          <w:rPr>
            <w:noProof/>
            <w:szCs w:val="24"/>
          </w:rPr>
          <w:delText xml:space="preserve">institutions and </w:delText>
        </w:r>
        <w:r w:rsidR="00A7298B" w:rsidDel="00CB346D">
          <w:rPr>
            <w:noProof/>
            <w:szCs w:val="24"/>
          </w:rPr>
          <w:lastRenderedPageBreak/>
          <w:delText xml:space="preserve">the </w:delText>
        </w:r>
        <w:r w:rsidRPr="007E1CF6" w:rsidDel="00CB346D">
          <w:rPr>
            <w:noProof/>
            <w:szCs w:val="24"/>
          </w:rPr>
          <w:delText>Turkish government also</w:delText>
        </w:r>
      </w:del>
      <w:ins w:id="51" w:author="Cengiz Acarturk" w:date="2019-04-24T09:46:00Z">
        <w:r w:rsidR="00CB346D">
          <w:rPr>
            <w:noProof/>
            <w:szCs w:val="24"/>
          </w:rPr>
          <w:t>citizens, institutions and the government in Turkey,</w:t>
        </w:r>
      </w:ins>
      <w:r w:rsidRPr="007E1CF6">
        <w:rPr>
          <w:noProof/>
          <w:szCs w:val="24"/>
        </w:rPr>
        <w:t xml:space="preserve"> </w:t>
      </w:r>
      <w:ins w:id="52" w:author="Cengiz Acarturk" w:date="2019-04-24T09:47:00Z">
        <w:r w:rsidR="00CB346D">
          <w:rPr>
            <w:noProof/>
            <w:szCs w:val="24"/>
          </w:rPr>
          <w:t xml:space="preserve">are </w:t>
        </w:r>
      </w:ins>
      <w:r w:rsidRPr="007E1CF6">
        <w:rPr>
          <w:noProof/>
          <w:szCs w:val="24"/>
        </w:rPr>
        <w:t>share</w:t>
      </w:r>
      <w:ins w:id="53" w:author="Cengiz Acarturk" w:date="2019-04-24T09:47:00Z">
        <w:r w:rsidR="00CB346D">
          <w:rPr>
            <w:noProof/>
            <w:szCs w:val="24"/>
          </w:rPr>
          <w:t>d</w:t>
        </w:r>
      </w:ins>
      <w:r w:rsidRPr="007E1CF6">
        <w:rPr>
          <w:noProof/>
          <w:szCs w:val="24"/>
        </w:rPr>
        <w:t xml:space="preserve"> </w:t>
      </w:r>
      <w:r w:rsidR="00A7298B">
        <w:rPr>
          <w:noProof/>
          <w:szCs w:val="24"/>
        </w:rPr>
        <w:t>o</w:t>
      </w:r>
      <w:r w:rsidRPr="007E1CF6">
        <w:rPr>
          <w:noProof/>
          <w:szCs w:val="24"/>
        </w:rPr>
        <w:t xml:space="preserve">n </w:t>
      </w:r>
      <w:r w:rsidR="00A7298B">
        <w:rPr>
          <w:noProof/>
          <w:szCs w:val="24"/>
        </w:rPr>
        <w:t xml:space="preserve">the </w:t>
      </w:r>
      <w:r w:rsidRPr="007E1CF6">
        <w:rPr>
          <w:noProof/>
          <w:szCs w:val="24"/>
        </w:rPr>
        <w:t>internet m</w:t>
      </w:r>
      <w:ins w:id="54" w:author="Cengiz Acarturk" w:date="2019-04-24T09:47:00Z">
        <w:r w:rsidR="00CB346D">
          <w:rPr>
            <w:noProof/>
            <w:szCs w:val="24"/>
          </w:rPr>
          <w:t>ainly</w:t>
        </w:r>
      </w:ins>
      <w:del w:id="55" w:author="Cengiz Acarturk" w:date="2019-04-24T09:47:00Z">
        <w:r w:rsidRPr="007E1CF6" w:rsidDel="00CB346D">
          <w:rPr>
            <w:noProof/>
            <w:szCs w:val="24"/>
          </w:rPr>
          <w:delText>ostly</w:delText>
        </w:r>
      </w:del>
      <w:r w:rsidRPr="007E1CF6">
        <w:rPr>
          <w:noProof/>
          <w:szCs w:val="24"/>
        </w:rPr>
        <w:t xml:space="preserve"> in </w:t>
      </w:r>
      <w:r w:rsidR="00A7298B">
        <w:rPr>
          <w:noProof/>
          <w:szCs w:val="24"/>
        </w:rPr>
        <w:t xml:space="preserve">the </w:t>
      </w:r>
      <w:r w:rsidRPr="007E1CF6">
        <w:rPr>
          <w:noProof/>
          <w:szCs w:val="24"/>
        </w:rPr>
        <w:t>Turkish</w:t>
      </w:r>
      <w:del w:id="56" w:author="Cengiz Acarturk" w:date="2019-04-24T09:47:00Z">
        <w:r w:rsidRPr="007E1CF6" w:rsidDel="00CB346D">
          <w:rPr>
            <w:noProof/>
            <w:szCs w:val="24"/>
          </w:rPr>
          <w:delText xml:space="preserve"> language</w:delText>
        </w:r>
      </w:del>
      <w:r w:rsidRPr="007E1CF6">
        <w:rPr>
          <w:noProof/>
          <w:szCs w:val="24"/>
        </w:rPr>
        <w:t>.</w:t>
      </w:r>
      <w:del w:id="57" w:author="Cengiz Acarturk" w:date="2019-04-24T09:47:00Z">
        <w:r w:rsidRPr="007E1CF6" w:rsidDel="00CB346D">
          <w:rPr>
            <w:noProof/>
            <w:szCs w:val="24"/>
          </w:rPr>
          <w:delText xml:space="preserve"> </w:delText>
        </w:r>
      </w:del>
      <w:r w:rsidRPr="007E1CF6">
        <w:rPr>
          <w:noProof/>
          <w:szCs w:val="24"/>
        </w:rPr>
        <w:t xml:space="preserve"> </w:t>
      </w:r>
      <w:del w:id="58" w:author="Cengiz Acarturk" w:date="2019-04-24T09:51:00Z">
        <w:r w:rsidRPr="007E1CF6" w:rsidDel="00CB346D">
          <w:rPr>
            <w:noProof/>
            <w:szCs w:val="24"/>
          </w:rPr>
          <w:delText>In this thesis, I</w:delText>
        </w:r>
      </w:del>
      <w:ins w:id="59" w:author="Cengiz Acarturk" w:date="2019-04-24T09:51:00Z">
        <w:r w:rsidR="00CB346D">
          <w:rPr>
            <w:noProof/>
            <w:szCs w:val="24"/>
          </w:rPr>
          <w:t>The present thesis</w:t>
        </w:r>
      </w:ins>
      <w:r w:rsidRPr="007E1CF6">
        <w:rPr>
          <w:noProof/>
          <w:szCs w:val="24"/>
        </w:rPr>
        <w:t xml:space="preserve"> investigate</w:t>
      </w:r>
      <w:ins w:id="60" w:author="Cengiz Acarturk" w:date="2019-04-24T09:51:00Z">
        <w:r w:rsidR="00CB346D">
          <w:rPr>
            <w:noProof/>
            <w:szCs w:val="24"/>
          </w:rPr>
          <w:t>s</w:t>
        </w:r>
      </w:ins>
      <w:r w:rsidRPr="007E1CF6">
        <w:rPr>
          <w:noProof/>
          <w:szCs w:val="24"/>
        </w:rPr>
        <w:t xml:space="preserve"> </w:t>
      </w:r>
      <w:del w:id="61" w:author="Cengiz Acarturk" w:date="2019-04-24T09:49:00Z">
        <w:r w:rsidR="00A7298B" w:rsidDel="00CB346D">
          <w:rPr>
            <w:noProof/>
            <w:szCs w:val="24"/>
          </w:rPr>
          <w:delText xml:space="preserve">the </w:delText>
        </w:r>
      </w:del>
      <w:ins w:id="62" w:author="Cengiz Acarturk" w:date="2019-04-24T09:49:00Z">
        <w:r w:rsidR="00CB346D">
          <w:rPr>
            <w:noProof/>
            <w:szCs w:val="24"/>
          </w:rPr>
          <w:t xml:space="preserve">automatic </w:t>
        </w:r>
      </w:ins>
      <w:r w:rsidRPr="007E1CF6">
        <w:rPr>
          <w:noProof/>
          <w:szCs w:val="24"/>
        </w:rPr>
        <w:t xml:space="preserve">detection of </w:t>
      </w:r>
      <w:del w:id="63" w:author="Cengiz Acarturk" w:date="2019-04-24T09:49:00Z">
        <w:r w:rsidRPr="007E1CF6" w:rsidDel="00CB346D">
          <w:rPr>
            <w:noProof/>
            <w:szCs w:val="24"/>
          </w:rPr>
          <w:delText xml:space="preserve">existing </w:delText>
        </w:r>
      </w:del>
      <w:r w:rsidRPr="007E1CF6">
        <w:rPr>
          <w:noProof/>
          <w:szCs w:val="24"/>
        </w:rPr>
        <w:t xml:space="preserve">security incidents </w:t>
      </w:r>
      <w:ins w:id="64" w:author="Cengiz Acarturk" w:date="2019-04-24T09:49:00Z">
        <w:r w:rsidR="00CB346D">
          <w:rPr>
            <w:noProof/>
            <w:szCs w:val="24"/>
          </w:rPr>
          <w:t>in Turkish</w:t>
        </w:r>
      </w:ins>
      <w:ins w:id="65" w:author="Cengiz Acarturk" w:date="2019-04-24T09:50:00Z">
        <w:r w:rsidR="00CB346D">
          <w:rPr>
            <w:noProof/>
            <w:szCs w:val="24"/>
          </w:rPr>
          <w:t xml:space="preserve"> by processing Twitter and </w:t>
        </w:r>
      </w:ins>
      <w:ins w:id="66" w:author="Cengiz Acarturk" w:date="2019-04-24T09:51:00Z">
        <w:r w:rsidR="00CB346D">
          <w:rPr>
            <w:noProof/>
            <w:szCs w:val="24"/>
          </w:rPr>
          <w:t xml:space="preserve">news media. </w:t>
        </w:r>
      </w:ins>
      <w:del w:id="67" w:author="Cengiz Acarturk" w:date="2019-04-24T09:50:00Z">
        <w:r w:rsidRPr="007E1CF6" w:rsidDel="00CB346D">
          <w:rPr>
            <w:noProof/>
            <w:szCs w:val="24"/>
          </w:rPr>
          <w:delText xml:space="preserve">using </w:delText>
        </w:r>
        <w:r w:rsidR="000C0AD1" w:rsidDel="00CB346D">
          <w:rPr>
            <w:noProof/>
            <w:szCs w:val="24"/>
          </w:rPr>
          <w:delText xml:space="preserve">the </w:delText>
        </w:r>
        <w:r w:rsidRPr="007E1CF6" w:rsidDel="00CB346D">
          <w:rPr>
            <w:noProof/>
            <w:szCs w:val="24"/>
          </w:rPr>
          <w:delText>Turkish language, ITU NLP A</w:delText>
        </w:r>
        <w:r w:rsidR="00A7298B" w:rsidDel="00CB346D">
          <w:rPr>
            <w:noProof/>
            <w:szCs w:val="24"/>
          </w:rPr>
          <w:delText>PI</w:delText>
        </w:r>
        <w:r w:rsidRPr="007E1CF6" w:rsidDel="00CB346D">
          <w:rPr>
            <w:noProof/>
            <w:szCs w:val="24"/>
          </w:rPr>
          <w:delText xml:space="preserve">, </w:delText>
        </w:r>
      </w:del>
      <w:del w:id="68" w:author="Cengiz Acarturk" w:date="2019-04-24T09:51:00Z">
        <w:r w:rsidRPr="007E1CF6" w:rsidDel="00CB346D">
          <w:rPr>
            <w:noProof/>
            <w:szCs w:val="24"/>
          </w:rPr>
          <w:delText>Twitter social network</w:delText>
        </w:r>
      </w:del>
      <w:del w:id="69" w:author="Cengiz Acarturk" w:date="2019-04-24T09:50:00Z">
        <w:r w:rsidR="00A7298B" w:rsidDel="00CB346D">
          <w:rPr>
            <w:noProof/>
            <w:szCs w:val="24"/>
          </w:rPr>
          <w:delText>,</w:delText>
        </w:r>
      </w:del>
      <w:del w:id="70" w:author="Cengiz Acarturk" w:date="2019-04-24T09:51:00Z">
        <w:r w:rsidRPr="007E1CF6" w:rsidDel="00CB346D">
          <w:rPr>
            <w:noProof/>
            <w:szCs w:val="24"/>
          </w:rPr>
          <w:delText xml:space="preserve"> and Hürriyet Turkish newspaper. I</w:delText>
        </w:r>
      </w:del>
      <w:r w:rsidRPr="007E1CF6">
        <w:rPr>
          <w:noProof/>
          <w:szCs w:val="24"/>
        </w:rPr>
        <w:t xml:space="preserve"> </w:t>
      </w:r>
      <w:ins w:id="71" w:author="Cengiz Acarturk" w:date="2019-04-24T09:51:00Z">
        <w:r w:rsidR="00CB346D">
          <w:rPr>
            <w:noProof/>
            <w:szCs w:val="24"/>
          </w:rPr>
          <w:t xml:space="preserve">It </w:t>
        </w:r>
      </w:ins>
      <w:r w:rsidRPr="007E1CF6">
        <w:rPr>
          <w:noProof/>
          <w:szCs w:val="24"/>
        </w:rPr>
        <w:t>propose</w:t>
      </w:r>
      <w:ins w:id="72" w:author="Cengiz Acarturk" w:date="2019-04-24T09:51:00Z">
        <w:r w:rsidR="00CB346D">
          <w:rPr>
            <w:noProof/>
            <w:szCs w:val="24"/>
          </w:rPr>
          <w:t>s</w:t>
        </w:r>
      </w:ins>
      <w:r w:rsidRPr="007E1CF6">
        <w:rPr>
          <w:noProof/>
          <w:szCs w:val="24"/>
        </w:rPr>
        <w:t xml:space="preserve"> an automatic, Turkish </w:t>
      </w:r>
      <w:del w:id="73" w:author="Cengiz Acarturk" w:date="2019-04-24T09:51:00Z">
        <w:r w:rsidRPr="007E1CF6" w:rsidDel="00CB346D">
          <w:rPr>
            <w:noProof/>
            <w:szCs w:val="24"/>
          </w:rPr>
          <w:delText>language</w:delText>
        </w:r>
      </w:del>
      <w:r w:rsidR="00A7298B">
        <w:rPr>
          <w:noProof/>
          <w:szCs w:val="24"/>
        </w:rPr>
        <w:t>-</w:t>
      </w:r>
      <w:r w:rsidRPr="007E1CF6">
        <w:rPr>
          <w:noProof/>
          <w:szCs w:val="24"/>
        </w:rPr>
        <w:t xml:space="preserve">specific software system that </w:t>
      </w:r>
      <w:del w:id="74" w:author="Cengiz Acarturk" w:date="2019-04-24T09:51:00Z">
        <w:r w:rsidRPr="007E1CF6" w:rsidDel="00CB346D">
          <w:rPr>
            <w:noProof/>
            <w:szCs w:val="24"/>
          </w:rPr>
          <w:delText xml:space="preserve">can </w:delText>
        </w:r>
      </w:del>
      <w:ins w:id="75" w:author="Cengiz Acarturk" w:date="2019-04-24T09:51:00Z">
        <w:r w:rsidR="00CB346D">
          <w:rPr>
            <w:noProof/>
            <w:szCs w:val="24"/>
          </w:rPr>
          <w:t xml:space="preserve">is able </w:t>
        </w:r>
      </w:ins>
      <w:ins w:id="76" w:author="Cengiz Acarturk" w:date="2019-04-24T09:52:00Z">
        <w:r w:rsidR="00CB346D">
          <w:rPr>
            <w:noProof/>
            <w:szCs w:val="24"/>
          </w:rPr>
          <w:t>to</w:t>
        </w:r>
      </w:ins>
      <w:ins w:id="77" w:author="Cengiz Acarturk" w:date="2019-04-24T09:51:00Z">
        <w:r w:rsidR="00CB346D" w:rsidRPr="007E1CF6">
          <w:rPr>
            <w:noProof/>
            <w:szCs w:val="24"/>
          </w:rPr>
          <w:t xml:space="preserve"> </w:t>
        </w:r>
      </w:ins>
      <w:r w:rsidRPr="007E1CF6">
        <w:rPr>
          <w:noProof/>
          <w:szCs w:val="24"/>
        </w:rPr>
        <w:t>detect cybersecurity events in real time</w:t>
      </w:r>
      <w:del w:id="78" w:author="Cengiz Acarturk" w:date="2019-04-24T09:52:00Z">
        <w:r w:rsidRPr="007E1CF6" w:rsidDel="00CB346D">
          <w:rPr>
            <w:noProof/>
            <w:szCs w:val="24"/>
          </w:rPr>
          <w:delText xml:space="preserve"> over the Twitter stream in </w:delText>
        </w:r>
        <w:r w:rsidR="00A7298B" w:rsidDel="00CB346D">
          <w:rPr>
            <w:noProof/>
            <w:szCs w:val="24"/>
          </w:rPr>
          <w:delText xml:space="preserve">the </w:delText>
        </w:r>
        <w:r w:rsidRPr="007E1CF6" w:rsidDel="00CB346D">
          <w:rPr>
            <w:noProof/>
            <w:szCs w:val="24"/>
          </w:rPr>
          <w:delText xml:space="preserve">Turkish language and Hurriyet newspaper </w:delText>
        </w:r>
        <w:commentRangeStart w:id="79"/>
        <w:r w:rsidRPr="007E1CF6" w:rsidDel="00CB346D">
          <w:rPr>
            <w:noProof/>
            <w:szCs w:val="24"/>
          </w:rPr>
          <w:delText>stream</w:delText>
        </w:r>
      </w:del>
      <w:commentRangeEnd w:id="79"/>
      <w:r w:rsidR="00CB346D">
        <w:rPr>
          <w:rStyle w:val="AklamaBavurusu"/>
        </w:rPr>
        <w:commentReference w:id="79"/>
      </w:r>
      <w:r w:rsidRPr="007E1CF6">
        <w:rPr>
          <w:noProof/>
          <w:szCs w:val="24"/>
        </w:rPr>
        <w:t>.</w:t>
      </w:r>
    </w:p>
    <w:p w14:paraId="3EEBD6D1" w14:textId="4779BE35" w:rsidR="00584234" w:rsidRPr="007E1CF6" w:rsidRDefault="008B0ABC" w:rsidP="00D23C44">
      <w:pPr>
        <w:spacing w:line="360" w:lineRule="auto"/>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jc w:val="left"/>
        <w:rPr>
          <w:noProof/>
          <w:szCs w:val="24"/>
        </w:rPr>
      </w:pPr>
      <w:r w:rsidRPr="007E1CF6">
        <w:rPr>
          <w:noProof/>
          <w:szCs w:val="24"/>
        </w:rPr>
        <w:br w:type="page"/>
      </w:r>
    </w:p>
    <w:p w14:paraId="5B69E9EF" w14:textId="352CA528" w:rsidR="005A27B5" w:rsidRPr="007E1CF6" w:rsidRDefault="00462EDF" w:rsidP="005A27B5">
      <w:pPr>
        <w:pStyle w:val="Balk1"/>
        <w:numPr>
          <w:ilvl w:val="0"/>
          <w:numId w:val="0"/>
        </w:numPr>
        <w:ind w:left="216"/>
        <w:jc w:val="center"/>
        <w:rPr>
          <w:noProof/>
        </w:rPr>
      </w:pPr>
      <w:bookmarkStart w:id="80" w:name="_Toc6680599"/>
      <w:commentRangeStart w:id="81"/>
      <w:r w:rsidRPr="007E1CF6">
        <w:rPr>
          <w:noProof/>
        </w:rPr>
        <w:lastRenderedPageBreak/>
        <w:t>ÖZ</w:t>
      </w:r>
      <w:commentRangeEnd w:id="81"/>
      <w:r w:rsidR="00CB346D">
        <w:rPr>
          <w:rStyle w:val="AklamaBavurusu"/>
          <w:b w:val="0"/>
          <w:smallCaps w:val="0"/>
        </w:rPr>
        <w:commentReference w:id="81"/>
      </w:r>
      <w:del w:id="82" w:author="Cengiz Acarturk" w:date="2019-04-24T09:52:00Z">
        <w:r w:rsidR="0002102B" w:rsidRPr="007E1CF6" w:rsidDel="00CB346D">
          <w:rPr>
            <w:noProof/>
          </w:rPr>
          <w:delText>__</w:delText>
        </w:r>
      </w:del>
      <w:bookmarkEnd w:id="80"/>
      <w:r w:rsidR="009B42D6" w:rsidRPr="007E1CF6">
        <w:rPr>
          <w:noProof/>
        </w:rPr>
        <w:t xml:space="preserve">                                                             </w:t>
      </w:r>
    </w:p>
    <w:p w14:paraId="3EEBD6D4" w14:textId="759D9EF7" w:rsidR="00584234" w:rsidRPr="007E1CF6" w:rsidRDefault="00973947" w:rsidP="00954592">
      <w:pPr>
        <w:spacing w:after="120"/>
        <w:ind w:right="68"/>
        <w:jc w:val="center"/>
        <w:rPr>
          <w:noProof/>
          <w:szCs w:val="24"/>
        </w:rPr>
      </w:pPr>
      <w:r w:rsidRPr="007E1CF6">
        <w:rPr>
          <w:noProof/>
          <w:szCs w:val="24"/>
        </w:rPr>
        <w:t>TÜRKÇE TWITTER AKIŞI VE TÜRKÇE GAZETE VERİLERDEN SİBER GÜVENLİK OLAYLARININ OTOMATİK TESPİT EDİLMESİ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del w:id="83" w:author="Cengiz Acarturk" w:date="2019-04-24T09:52:00Z">
        <w:r w:rsidRPr="007E1CF6" w:rsidDel="00CB346D">
          <w:rPr>
            <w:noProof/>
            <w:spacing w:val="-8"/>
            <w:szCs w:val="24"/>
          </w:rPr>
          <w:delText xml:space="preserve">Yrd. </w:delText>
        </w:r>
      </w:del>
      <w:r w:rsidRPr="007E1CF6">
        <w:rPr>
          <w:noProof/>
          <w:spacing w:val="-8"/>
          <w:szCs w:val="24"/>
        </w:rPr>
        <w:t>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1F384E37" w14:textId="4327B6DE" w:rsidR="00FD6014" w:rsidRPr="007E1CF6" w:rsidRDefault="00D23C44" w:rsidP="00D23C44">
      <w:pPr>
        <w:spacing w:line="360" w:lineRule="auto"/>
        <w:rPr>
          <w:noProof/>
        </w:rPr>
      </w:pPr>
      <w:r w:rsidRPr="007E1CF6">
        <w:rPr>
          <w:noProof/>
        </w:rPr>
        <w:t xml:space="preserve">İnternet </w:t>
      </w:r>
      <w:r w:rsidR="00B34681" w:rsidRPr="007E1CF6">
        <w:rPr>
          <w:noProof/>
        </w:rPr>
        <w:t>birçok</w:t>
      </w:r>
      <w:r w:rsidRPr="007E1CF6">
        <w:rPr>
          <w:noProof/>
        </w:rPr>
        <w:t xml:space="preserve"> </w:t>
      </w:r>
      <w:r w:rsidR="00876648" w:rsidRPr="007E1CF6">
        <w:rPr>
          <w:noProof/>
        </w:rPr>
        <w:t xml:space="preserve">farkı </w:t>
      </w:r>
      <w:r w:rsidRPr="007E1CF6">
        <w:rPr>
          <w:noProof/>
        </w:rPr>
        <w:t xml:space="preserve">zamana bağlı bilgi içerir. </w:t>
      </w:r>
      <w:r w:rsidR="007E60F8" w:rsidRPr="007E1CF6">
        <w:rPr>
          <w:noProof/>
        </w:rPr>
        <w:t>G</w:t>
      </w:r>
      <w:r w:rsidR="0067624B" w:rsidRPr="007E1CF6">
        <w:rPr>
          <w:noProof/>
        </w:rPr>
        <w:t>üvenlik uzmanları</w:t>
      </w:r>
      <w:r w:rsidR="007E60F8" w:rsidRPr="007E1CF6">
        <w:rPr>
          <w:noProof/>
        </w:rPr>
        <w:t xml:space="preserve"> her gün</w:t>
      </w:r>
      <w:r w:rsidR="0067624B" w:rsidRPr="007E1CF6">
        <w:rPr>
          <w:noProof/>
        </w:rPr>
        <w:t xml:space="preserve"> interneti tarıyor ve insanları, kurumları ve hükümetleri etkileyen birçok güvenlik olayıyla karşı karşıya</w:t>
      </w:r>
      <w:r w:rsidR="006761A6" w:rsidRPr="007E1CF6">
        <w:rPr>
          <w:noProof/>
        </w:rPr>
        <w:t xml:space="preserve"> kalıyorlar. Bir bilgi analisti, gerekli olan güvenlik olayları hakkında güncel bilgi sahibi olmak için sürekli olarak birçok kaynak taramakta ve bu da onlar</w:t>
      </w:r>
      <w:r w:rsidR="00BB01FE" w:rsidRPr="007E1CF6">
        <w:rPr>
          <w:noProof/>
        </w:rPr>
        <w:t>d</w:t>
      </w:r>
      <w:r w:rsidR="006761A6" w:rsidRPr="007E1CF6">
        <w:rPr>
          <w:noProof/>
        </w:rPr>
        <w:t>a aşırı bilgi yüklenmesine neden olmaktadır. Örneğin, bir bilgi analisti, bir devlet kurumu web sitesin</w:t>
      </w:r>
      <w:r w:rsidR="007643AE" w:rsidRPr="007E1CF6">
        <w:rPr>
          <w:noProof/>
        </w:rPr>
        <w:t>e yapılan</w:t>
      </w:r>
      <w:r w:rsidR="006761A6" w:rsidRPr="007E1CF6">
        <w:rPr>
          <w:noProof/>
        </w:rPr>
        <w:t xml:space="preserve"> DD</w:t>
      </w:r>
      <w:r w:rsidR="00B41D2B">
        <w:rPr>
          <w:noProof/>
        </w:rPr>
        <w:t>o</w:t>
      </w:r>
      <w:r w:rsidR="006761A6" w:rsidRPr="007E1CF6">
        <w:rPr>
          <w:noProof/>
        </w:rPr>
        <w:t>S saldırısı gibi</w:t>
      </w:r>
      <w:r w:rsidR="006944F4" w:rsidRPr="007E1CF6">
        <w:rPr>
          <w:noProof/>
        </w:rPr>
        <w:t xml:space="preserve"> </w:t>
      </w:r>
      <w:r w:rsidR="006761A6" w:rsidRPr="007E1CF6">
        <w:rPr>
          <w:noProof/>
        </w:rPr>
        <w:t xml:space="preserve">siber güvenlik olaylarının farkında olmak isteyebilir. </w:t>
      </w:r>
      <w:r w:rsidR="00FD6014" w:rsidRPr="007E1CF6">
        <w:rPr>
          <w:noProof/>
        </w:rPr>
        <w:t xml:space="preserve">Tehditleri ne kadar erken saptarsa ​​ve anlarlarsa, </w:t>
      </w:r>
      <w:r w:rsidR="00AD3276" w:rsidRPr="007E1CF6">
        <w:rPr>
          <w:noProof/>
        </w:rPr>
        <w:t>problemleri</w:t>
      </w:r>
      <w:r w:rsidR="00FD6014" w:rsidRPr="007E1CF6">
        <w:rPr>
          <w:noProof/>
        </w:rPr>
        <w:t xml:space="preserve"> hafifletmek ve adli olarak soruşturmak için o kadar uzun süre</w:t>
      </w:r>
      <w:r w:rsidR="00AD3276" w:rsidRPr="007E1CF6">
        <w:rPr>
          <w:noProof/>
        </w:rPr>
        <w:t>ye sahip olurlar</w:t>
      </w:r>
      <w:r w:rsidR="00FD6014" w:rsidRPr="007E1CF6">
        <w:rPr>
          <w:noProof/>
        </w:rPr>
        <w:t>. Bu nedenle, mevcut güvenlik olayları ve olası etkileri hakkında durum bilgisine sahip olmaları gerekir. Ancak, çok sayıda olay nedeniyle, güvenlik analistlerinin ve araştırmacıların bu bilgi akışını yeterli şekilde ele alması zor olabilir. Ayrıca internet, insanlar gibi bilgileri paylaşmak için farklı dilleri kullanır. Beklenildiği gibi, Türk halkını, Türk kurumlarını ve Türk hükümetini etkileyen güvenlik olayları ile ilgili bilgiler de çoğunlukla Türkçe olarak internette paylaşılmaktadır. Bu tezde, mevcut güvenlik olaylarının tespitini Türk</w:t>
      </w:r>
      <w:r w:rsidR="00A04E38" w:rsidRPr="007E1CF6">
        <w:rPr>
          <w:noProof/>
        </w:rPr>
        <w:t xml:space="preserve"> dilini</w:t>
      </w:r>
      <w:r w:rsidR="00FD6014" w:rsidRPr="007E1CF6">
        <w:rPr>
          <w:noProof/>
        </w:rPr>
        <w:t>, İTÜ NLP Api, Twitter sosyal ağı ve Hürriyet</w:t>
      </w:r>
      <w:r w:rsidR="004019FA" w:rsidRPr="007E1CF6">
        <w:rPr>
          <w:noProof/>
        </w:rPr>
        <w:t xml:space="preserve"> </w:t>
      </w:r>
      <w:r w:rsidR="00FD6014" w:rsidRPr="007E1CF6">
        <w:rPr>
          <w:noProof/>
        </w:rPr>
        <w:t>gazetesi</w:t>
      </w:r>
      <w:r w:rsidR="004308DB" w:rsidRPr="007E1CF6">
        <w:rPr>
          <w:noProof/>
        </w:rPr>
        <w:t>ni</w:t>
      </w:r>
      <w:r w:rsidR="00FD6014" w:rsidRPr="007E1CF6">
        <w:rPr>
          <w:noProof/>
        </w:rPr>
        <w:t xml:space="preserve"> kullanarak araştırıyorum. Türk dilindeki Twitter akışında ve Hürriyet gazetesi akışında siber güvenlik olaylarını gerçek zamanlı olarak algılayabilen otomatik, Türkçe</w:t>
      </w:r>
      <w:r w:rsidR="004331FB" w:rsidRPr="007E1CF6">
        <w:rPr>
          <w:noProof/>
        </w:rPr>
        <w:t xml:space="preserve">’ye özgü bir </w:t>
      </w:r>
      <w:r w:rsidR="00FD6014" w:rsidRPr="007E1CF6">
        <w:rPr>
          <w:noProof/>
        </w:rPr>
        <w:t>yazılım sistemi öneriyorum.</w:t>
      </w:r>
    </w:p>
    <w:p w14:paraId="61092156" w14:textId="172E3B46" w:rsidR="004331FB" w:rsidRPr="007E1CF6" w:rsidRDefault="00EC1155" w:rsidP="00D23C44">
      <w:pPr>
        <w:spacing w:line="360" w:lineRule="auto"/>
        <w:rPr>
          <w:noProof/>
        </w:rPr>
      </w:pPr>
      <w:r w:rsidRPr="007E1CF6">
        <w:rPr>
          <w:noProof/>
        </w:rPr>
        <w:lastRenderedPageBreak/>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84" w:name="_Toc6680600"/>
      <w:r w:rsidRPr="007E1CF6">
        <w:rPr>
          <w:noProof/>
          <w:color w:val="FFFFFF" w:themeColor="background1"/>
        </w:rPr>
        <w:t>DEDICATION</w:t>
      </w:r>
      <w:bookmarkEnd w:id="84"/>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jc w:val="left"/>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85" w:name="_Toc6680601"/>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85"/>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86" w:name="_Toc6680602"/>
      <w:r w:rsidRPr="007E1CF6">
        <w:rPr>
          <w:noProof/>
        </w:rPr>
        <w:lastRenderedPageBreak/>
        <w:t>TABLE OF CONTENTS</w:t>
      </w:r>
      <w:bookmarkEnd w:id="86"/>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5EC500F6" w14:textId="5A53AE50" w:rsidR="007F5F6F"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6680598" w:history="1">
            <w:r w:rsidR="007F5F6F" w:rsidRPr="00E73DAC">
              <w:rPr>
                <w:rStyle w:val="Kpr"/>
                <w:noProof/>
              </w:rPr>
              <w:t>AB</w:t>
            </w:r>
            <w:r w:rsidR="007F5F6F" w:rsidRPr="00E73DAC">
              <w:rPr>
                <w:rStyle w:val="Kpr"/>
                <w:noProof/>
                <w:spacing w:val="1"/>
              </w:rPr>
              <w:t>S</w:t>
            </w:r>
            <w:r w:rsidR="007F5F6F" w:rsidRPr="00E73DAC">
              <w:rPr>
                <w:rStyle w:val="Kpr"/>
                <w:noProof/>
              </w:rPr>
              <w:t>TR</w:t>
            </w:r>
            <w:r w:rsidR="007F5F6F" w:rsidRPr="00E73DAC">
              <w:rPr>
                <w:rStyle w:val="Kpr"/>
                <w:noProof/>
                <w:spacing w:val="-1"/>
              </w:rPr>
              <w:t>A</w:t>
            </w:r>
            <w:r w:rsidR="007F5F6F" w:rsidRPr="00E73DAC">
              <w:rPr>
                <w:rStyle w:val="Kpr"/>
                <w:noProof/>
              </w:rPr>
              <w:t>CT</w:t>
            </w:r>
            <w:r w:rsidR="007F5F6F">
              <w:rPr>
                <w:noProof/>
                <w:webHidden/>
              </w:rPr>
              <w:tab/>
            </w:r>
            <w:r w:rsidR="007F5F6F">
              <w:rPr>
                <w:noProof/>
                <w:webHidden/>
              </w:rPr>
              <w:fldChar w:fldCharType="begin"/>
            </w:r>
            <w:r w:rsidR="007F5F6F">
              <w:rPr>
                <w:noProof/>
                <w:webHidden/>
              </w:rPr>
              <w:instrText xml:space="preserve"> PAGEREF _Toc6680598 \h </w:instrText>
            </w:r>
            <w:r w:rsidR="007F5F6F">
              <w:rPr>
                <w:noProof/>
                <w:webHidden/>
              </w:rPr>
            </w:r>
            <w:r w:rsidR="007F5F6F">
              <w:rPr>
                <w:noProof/>
                <w:webHidden/>
              </w:rPr>
              <w:fldChar w:fldCharType="separate"/>
            </w:r>
            <w:r w:rsidR="00D26C10">
              <w:rPr>
                <w:noProof/>
                <w:webHidden/>
              </w:rPr>
              <w:t>iv</w:t>
            </w:r>
            <w:r w:rsidR="007F5F6F">
              <w:rPr>
                <w:noProof/>
                <w:webHidden/>
              </w:rPr>
              <w:fldChar w:fldCharType="end"/>
            </w:r>
          </w:hyperlink>
        </w:p>
        <w:p w14:paraId="46C2D4E1" w14:textId="5EA45BF7" w:rsidR="007F5F6F" w:rsidRDefault="00644DCC">
          <w:pPr>
            <w:pStyle w:val="T1"/>
            <w:rPr>
              <w:rFonts w:asciiTheme="minorHAnsi" w:eastAsiaTheme="minorEastAsia" w:hAnsiTheme="minorHAnsi" w:cstheme="minorBidi"/>
              <w:noProof/>
              <w:sz w:val="22"/>
              <w:szCs w:val="22"/>
            </w:rPr>
          </w:pPr>
          <w:hyperlink w:anchor="_Toc6680599" w:history="1">
            <w:r w:rsidR="007F5F6F" w:rsidRPr="00E73DAC">
              <w:rPr>
                <w:rStyle w:val="Kpr"/>
                <w:noProof/>
              </w:rPr>
              <w:t>ÖZ__</w:t>
            </w:r>
            <w:r w:rsidR="007F5F6F">
              <w:rPr>
                <w:noProof/>
                <w:webHidden/>
              </w:rPr>
              <w:tab/>
            </w:r>
            <w:r w:rsidR="007F5F6F">
              <w:rPr>
                <w:noProof/>
                <w:webHidden/>
              </w:rPr>
              <w:fldChar w:fldCharType="begin"/>
            </w:r>
            <w:r w:rsidR="007F5F6F">
              <w:rPr>
                <w:noProof/>
                <w:webHidden/>
              </w:rPr>
              <w:instrText xml:space="preserve"> PAGEREF _Toc6680599 \h </w:instrText>
            </w:r>
            <w:r w:rsidR="007F5F6F">
              <w:rPr>
                <w:noProof/>
                <w:webHidden/>
              </w:rPr>
            </w:r>
            <w:r w:rsidR="007F5F6F">
              <w:rPr>
                <w:noProof/>
                <w:webHidden/>
              </w:rPr>
              <w:fldChar w:fldCharType="separate"/>
            </w:r>
            <w:r w:rsidR="00D26C10">
              <w:rPr>
                <w:noProof/>
                <w:webHidden/>
              </w:rPr>
              <w:t>vi</w:t>
            </w:r>
            <w:r w:rsidR="007F5F6F">
              <w:rPr>
                <w:noProof/>
                <w:webHidden/>
              </w:rPr>
              <w:fldChar w:fldCharType="end"/>
            </w:r>
          </w:hyperlink>
        </w:p>
        <w:p w14:paraId="3B6D8AB7" w14:textId="6F4E02F1" w:rsidR="007F5F6F" w:rsidRDefault="00644DCC">
          <w:pPr>
            <w:pStyle w:val="T1"/>
            <w:rPr>
              <w:rFonts w:asciiTheme="minorHAnsi" w:eastAsiaTheme="minorEastAsia" w:hAnsiTheme="minorHAnsi" w:cstheme="minorBidi"/>
              <w:noProof/>
              <w:sz w:val="22"/>
              <w:szCs w:val="22"/>
            </w:rPr>
          </w:pPr>
          <w:hyperlink w:anchor="_Toc6680600" w:history="1">
            <w:r w:rsidR="007F5F6F" w:rsidRPr="00E73DAC">
              <w:rPr>
                <w:rStyle w:val="Kpr"/>
                <w:noProof/>
              </w:rPr>
              <w:t>DEDICATION</w:t>
            </w:r>
            <w:r w:rsidR="007F5F6F">
              <w:rPr>
                <w:noProof/>
                <w:webHidden/>
              </w:rPr>
              <w:tab/>
            </w:r>
            <w:r w:rsidR="007F5F6F">
              <w:rPr>
                <w:noProof/>
                <w:webHidden/>
              </w:rPr>
              <w:fldChar w:fldCharType="begin"/>
            </w:r>
            <w:r w:rsidR="007F5F6F">
              <w:rPr>
                <w:noProof/>
                <w:webHidden/>
              </w:rPr>
              <w:instrText xml:space="preserve"> PAGEREF _Toc6680600 \h </w:instrText>
            </w:r>
            <w:r w:rsidR="007F5F6F">
              <w:rPr>
                <w:noProof/>
                <w:webHidden/>
              </w:rPr>
            </w:r>
            <w:r w:rsidR="007F5F6F">
              <w:rPr>
                <w:noProof/>
                <w:webHidden/>
              </w:rPr>
              <w:fldChar w:fldCharType="separate"/>
            </w:r>
            <w:r w:rsidR="00D26C10">
              <w:rPr>
                <w:noProof/>
                <w:webHidden/>
              </w:rPr>
              <w:t>viii</w:t>
            </w:r>
            <w:r w:rsidR="007F5F6F">
              <w:rPr>
                <w:noProof/>
                <w:webHidden/>
              </w:rPr>
              <w:fldChar w:fldCharType="end"/>
            </w:r>
          </w:hyperlink>
        </w:p>
        <w:p w14:paraId="746F5330" w14:textId="3B826CE7" w:rsidR="007F5F6F" w:rsidRDefault="00644DCC">
          <w:pPr>
            <w:pStyle w:val="T1"/>
            <w:rPr>
              <w:rFonts w:asciiTheme="minorHAnsi" w:eastAsiaTheme="minorEastAsia" w:hAnsiTheme="minorHAnsi" w:cstheme="minorBidi"/>
              <w:noProof/>
              <w:sz w:val="22"/>
              <w:szCs w:val="22"/>
            </w:rPr>
          </w:pPr>
          <w:hyperlink w:anchor="_Toc6680601" w:history="1">
            <w:r w:rsidR="007F5F6F" w:rsidRPr="00E73DAC">
              <w:rPr>
                <w:rStyle w:val="Kpr"/>
                <w:noProof/>
              </w:rPr>
              <w:t>A</w:t>
            </w:r>
            <w:r w:rsidR="007F5F6F" w:rsidRPr="00E73DAC">
              <w:rPr>
                <w:rStyle w:val="Kpr"/>
                <w:noProof/>
                <w:spacing w:val="-1"/>
              </w:rPr>
              <w:t>C</w:t>
            </w:r>
            <w:r w:rsidR="007F5F6F" w:rsidRPr="00E73DAC">
              <w:rPr>
                <w:rStyle w:val="Kpr"/>
                <w:noProof/>
                <w:spacing w:val="-2"/>
              </w:rPr>
              <w:t>K</w:t>
            </w:r>
            <w:r w:rsidR="007F5F6F" w:rsidRPr="00E73DAC">
              <w:rPr>
                <w:rStyle w:val="Kpr"/>
                <w:noProof/>
              </w:rPr>
              <w:t>NOWLE</w:t>
            </w:r>
            <w:r w:rsidR="007F5F6F" w:rsidRPr="00E73DAC">
              <w:rPr>
                <w:rStyle w:val="Kpr"/>
                <w:noProof/>
                <w:spacing w:val="2"/>
              </w:rPr>
              <w:t>D</w:t>
            </w:r>
            <w:r w:rsidR="007F5F6F" w:rsidRPr="00E73DAC">
              <w:rPr>
                <w:rStyle w:val="Kpr"/>
                <w:noProof/>
                <w:spacing w:val="-2"/>
              </w:rPr>
              <w:t>G</w:t>
            </w:r>
            <w:r w:rsidR="007F5F6F" w:rsidRPr="00E73DAC">
              <w:rPr>
                <w:rStyle w:val="Kpr"/>
                <w:noProof/>
                <w:spacing w:val="-1"/>
              </w:rPr>
              <w:t>M</w:t>
            </w:r>
            <w:r w:rsidR="007F5F6F" w:rsidRPr="00E73DAC">
              <w:rPr>
                <w:rStyle w:val="Kpr"/>
                <w:noProof/>
              </w:rPr>
              <w:t>E</w:t>
            </w:r>
            <w:r w:rsidR="007F5F6F" w:rsidRPr="00E73DAC">
              <w:rPr>
                <w:rStyle w:val="Kpr"/>
                <w:noProof/>
                <w:spacing w:val="2"/>
              </w:rPr>
              <w:t>N</w:t>
            </w:r>
            <w:r w:rsidR="007F5F6F" w:rsidRPr="00E73DAC">
              <w:rPr>
                <w:rStyle w:val="Kpr"/>
                <w:noProof/>
              </w:rPr>
              <w:t>TS</w:t>
            </w:r>
            <w:r w:rsidR="007F5F6F">
              <w:rPr>
                <w:noProof/>
                <w:webHidden/>
              </w:rPr>
              <w:tab/>
            </w:r>
            <w:r w:rsidR="007F5F6F">
              <w:rPr>
                <w:noProof/>
                <w:webHidden/>
              </w:rPr>
              <w:fldChar w:fldCharType="begin"/>
            </w:r>
            <w:r w:rsidR="007F5F6F">
              <w:rPr>
                <w:noProof/>
                <w:webHidden/>
              </w:rPr>
              <w:instrText xml:space="preserve"> PAGEREF _Toc6680601 \h </w:instrText>
            </w:r>
            <w:r w:rsidR="007F5F6F">
              <w:rPr>
                <w:noProof/>
                <w:webHidden/>
              </w:rPr>
            </w:r>
            <w:r w:rsidR="007F5F6F">
              <w:rPr>
                <w:noProof/>
                <w:webHidden/>
              </w:rPr>
              <w:fldChar w:fldCharType="separate"/>
            </w:r>
            <w:r w:rsidR="00D26C10">
              <w:rPr>
                <w:noProof/>
                <w:webHidden/>
              </w:rPr>
              <w:t>ix</w:t>
            </w:r>
            <w:r w:rsidR="007F5F6F">
              <w:rPr>
                <w:noProof/>
                <w:webHidden/>
              </w:rPr>
              <w:fldChar w:fldCharType="end"/>
            </w:r>
          </w:hyperlink>
        </w:p>
        <w:p w14:paraId="6DD747EE" w14:textId="1FCFF8A8" w:rsidR="007F5F6F" w:rsidRDefault="00644DCC">
          <w:pPr>
            <w:pStyle w:val="T1"/>
            <w:rPr>
              <w:rFonts w:asciiTheme="minorHAnsi" w:eastAsiaTheme="minorEastAsia" w:hAnsiTheme="minorHAnsi" w:cstheme="minorBidi"/>
              <w:noProof/>
              <w:sz w:val="22"/>
              <w:szCs w:val="22"/>
            </w:rPr>
          </w:pPr>
          <w:hyperlink w:anchor="_Toc6680602" w:history="1">
            <w:r w:rsidR="007F5F6F" w:rsidRPr="00E73DAC">
              <w:rPr>
                <w:rStyle w:val="Kpr"/>
                <w:noProof/>
              </w:rPr>
              <w:t>TABLE OF CONTENTS</w:t>
            </w:r>
            <w:r w:rsidR="007F5F6F">
              <w:rPr>
                <w:noProof/>
                <w:webHidden/>
              </w:rPr>
              <w:tab/>
            </w:r>
            <w:r w:rsidR="007F5F6F">
              <w:rPr>
                <w:noProof/>
                <w:webHidden/>
              </w:rPr>
              <w:fldChar w:fldCharType="begin"/>
            </w:r>
            <w:r w:rsidR="007F5F6F">
              <w:rPr>
                <w:noProof/>
                <w:webHidden/>
              </w:rPr>
              <w:instrText xml:space="preserve"> PAGEREF _Toc6680602 \h </w:instrText>
            </w:r>
            <w:r w:rsidR="007F5F6F">
              <w:rPr>
                <w:noProof/>
                <w:webHidden/>
              </w:rPr>
            </w:r>
            <w:r w:rsidR="007F5F6F">
              <w:rPr>
                <w:noProof/>
                <w:webHidden/>
              </w:rPr>
              <w:fldChar w:fldCharType="separate"/>
            </w:r>
            <w:r w:rsidR="00D26C10">
              <w:rPr>
                <w:noProof/>
                <w:webHidden/>
              </w:rPr>
              <w:t>x</w:t>
            </w:r>
            <w:r w:rsidR="007F5F6F">
              <w:rPr>
                <w:noProof/>
                <w:webHidden/>
              </w:rPr>
              <w:fldChar w:fldCharType="end"/>
            </w:r>
          </w:hyperlink>
        </w:p>
        <w:p w14:paraId="76EF5A16" w14:textId="271F1B63" w:rsidR="007F5F6F" w:rsidRDefault="00644DCC">
          <w:pPr>
            <w:pStyle w:val="T1"/>
            <w:rPr>
              <w:rFonts w:asciiTheme="minorHAnsi" w:eastAsiaTheme="minorEastAsia" w:hAnsiTheme="minorHAnsi" w:cstheme="minorBidi"/>
              <w:noProof/>
              <w:sz w:val="22"/>
              <w:szCs w:val="22"/>
            </w:rPr>
          </w:pPr>
          <w:hyperlink w:anchor="_Toc6680603" w:history="1">
            <w:r w:rsidR="007F5F6F" w:rsidRPr="00E73DAC">
              <w:rPr>
                <w:rStyle w:val="Kpr"/>
                <w:noProof/>
              </w:rPr>
              <w:t>LIST OF TABLES</w:t>
            </w:r>
            <w:r w:rsidR="007F5F6F">
              <w:rPr>
                <w:noProof/>
                <w:webHidden/>
              </w:rPr>
              <w:tab/>
            </w:r>
            <w:r w:rsidR="007F5F6F">
              <w:rPr>
                <w:noProof/>
                <w:webHidden/>
              </w:rPr>
              <w:fldChar w:fldCharType="begin"/>
            </w:r>
            <w:r w:rsidR="007F5F6F">
              <w:rPr>
                <w:noProof/>
                <w:webHidden/>
              </w:rPr>
              <w:instrText xml:space="preserve"> PAGEREF _Toc6680603 \h </w:instrText>
            </w:r>
            <w:r w:rsidR="007F5F6F">
              <w:rPr>
                <w:noProof/>
                <w:webHidden/>
              </w:rPr>
            </w:r>
            <w:r w:rsidR="007F5F6F">
              <w:rPr>
                <w:noProof/>
                <w:webHidden/>
              </w:rPr>
              <w:fldChar w:fldCharType="separate"/>
            </w:r>
            <w:r w:rsidR="00D26C10">
              <w:rPr>
                <w:noProof/>
                <w:webHidden/>
              </w:rPr>
              <w:t>xii</w:t>
            </w:r>
            <w:r w:rsidR="007F5F6F">
              <w:rPr>
                <w:noProof/>
                <w:webHidden/>
              </w:rPr>
              <w:fldChar w:fldCharType="end"/>
            </w:r>
          </w:hyperlink>
        </w:p>
        <w:p w14:paraId="575FFC18" w14:textId="60B8373A" w:rsidR="007F5F6F" w:rsidRDefault="00644DCC">
          <w:pPr>
            <w:pStyle w:val="T1"/>
            <w:rPr>
              <w:rFonts w:asciiTheme="minorHAnsi" w:eastAsiaTheme="minorEastAsia" w:hAnsiTheme="minorHAnsi" w:cstheme="minorBidi"/>
              <w:noProof/>
              <w:sz w:val="22"/>
              <w:szCs w:val="22"/>
            </w:rPr>
          </w:pPr>
          <w:hyperlink w:anchor="_Toc6680604" w:history="1">
            <w:r w:rsidR="007F5F6F" w:rsidRPr="00E73DAC">
              <w:rPr>
                <w:rStyle w:val="Kpr"/>
                <w:noProof/>
              </w:rPr>
              <w:t>LIST OF FIGURES</w:t>
            </w:r>
            <w:r w:rsidR="007F5F6F">
              <w:rPr>
                <w:noProof/>
                <w:webHidden/>
              </w:rPr>
              <w:tab/>
            </w:r>
            <w:r w:rsidR="007F5F6F">
              <w:rPr>
                <w:noProof/>
                <w:webHidden/>
              </w:rPr>
              <w:fldChar w:fldCharType="begin"/>
            </w:r>
            <w:r w:rsidR="007F5F6F">
              <w:rPr>
                <w:noProof/>
                <w:webHidden/>
              </w:rPr>
              <w:instrText xml:space="preserve"> PAGEREF _Toc6680604 \h </w:instrText>
            </w:r>
            <w:r w:rsidR="007F5F6F">
              <w:rPr>
                <w:noProof/>
                <w:webHidden/>
              </w:rPr>
            </w:r>
            <w:r w:rsidR="007F5F6F">
              <w:rPr>
                <w:noProof/>
                <w:webHidden/>
              </w:rPr>
              <w:fldChar w:fldCharType="separate"/>
            </w:r>
            <w:r w:rsidR="00D26C10">
              <w:rPr>
                <w:noProof/>
                <w:webHidden/>
              </w:rPr>
              <w:t>xiii</w:t>
            </w:r>
            <w:r w:rsidR="007F5F6F">
              <w:rPr>
                <w:noProof/>
                <w:webHidden/>
              </w:rPr>
              <w:fldChar w:fldCharType="end"/>
            </w:r>
          </w:hyperlink>
        </w:p>
        <w:p w14:paraId="18571989" w14:textId="1FB44232" w:rsidR="007F5F6F" w:rsidRDefault="00644DCC">
          <w:pPr>
            <w:pStyle w:val="T1"/>
            <w:rPr>
              <w:rFonts w:asciiTheme="minorHAnsi" w:eastAsiaTheme="minorEastAsia" w:hAnsiTheme="minorHAnsi" w:cstheme="minorBidi"/>
              <w:noProof/>
              <w:sz w:val="22"/>
              <w:szCs w:val="22"/>
            </w:rPr>
          </w:pPr>
          <w:hyperlink w:anchor="_Toc6680605" w:history="1">
            <w:r w:rsidR="007F5F6F" w:rsidRPr="00E73DAC">
              <w:rPr>
                <w:rStyle w:val="Kpr"/>
                <w:noProof/>
              </w:rPr>
              <w:t>LIST OF ABBREVIATIONS</w:t>
            </w:r>
            <w:r w:rsidR="007F5F6F">
              <w:rPr>
                <w:noProof/>
                <w:webHidden/>
              </w:rPr>
              <w:tab/>
            </w:r>
            <w:r w:rsidR="007F5F6F">
              <w:rPr>
                <w:noProof/>
                <w:webHidden/>
              </w:rPr>
              <w:fldChar w:fldCharType="begin"/>
            </w:r>
            <w:r w:rsidR="007F5F6F">
              <w:rPr>
                <w:noProof/>
                <w:webHidden/>
              </w:rPr>
              <w:instrText xml:space="preserve"> PAGEREF _Toc6680605 \h </w:instrText>
            </w:r>
            <w:r w:rsidR="007F5F6F">
              <w:rPr>
                <w:noProof/>
                <w:webHidden/>
              </w:rPr>
            </w:r>
            <w:r w:rsidR="007F5F6F">
              <w:rPr>
                <w:noProof/>
                <w:webHidden/>
              </w:rPr>
              <w:fldChar w:fldCharType="separate"/>
            </w:r>
            <w:r w:rsidR="00D26C10">
              <w:rPr>
                <w:noProof/>
                <w:webHidden/>
              </w:rPr>
              <w:t>xiv</w:t>
            </w:r>
            <w:r w:rsidR="007F5F6F">
              <w:rPr>
                <w:noProof/>
                <w:webHidden/>
              </w:rPr>
              <w:fldChar w:fldCharType="end"/>
            </w:r>
          </w:hyperlink>
        </w:p>
        <w:p w14:paraId="607B5710" w14:textId="2C52D297" w:rsidR="007F5F6F" w:rsidRDefault="00644DCC">
          <w:pPr>
            <w:pStyle w:val="T1"/>
            <w:rPr>
              <w:rFonts w:asciiTheme="minorHAnsi" w:eastAsiaTheme="minorEastAsia" w:hAnsiTheme="minorHAnsi" w:cstheme="minorBidi"/>
              <w:noProof/>
              <w:sz w:val="22"/>
              <w:szCs w:val="22"/>
            </w:rPr>
          </w:pPr>
          <w:hyperlink w:anchor="_Toc6680606" w:history="1">
            <w:r w:rsidR="007F5F6F" w:rsidRPr="00E73DAC">
              <w:rPr>
                <w:rStyle w:val="Kpr"/>
                <w:noProof/>
              </w:rPr>
              <w:t>HAPTER</w:t>
            </w:r>
            <w:r w:rsidR="007F5F6F">
              <w:rPr>
                <w:noProof/>
                <w:webHidden/>
              </w:rPr>
              <w:tab/>
            </w:r>
            <w:r w:rsidR="007F5F6F">
              <w:rPr>
                <w:noProof/>
                <w:webHidden/>
              </w:rPr>
              <w:fldChar w:fldCharType="begin"/>
            </w:r>
            <w:r w:rsidR="007F5F6F">
              <w:rPr>
                <w:noProof/>
                <w:webHidden/>
              </w:rPr>
              <w:instrText xml:space="preserve"> PAGEREF _Toc6680606 \h </w:instrText>
            </w:r>
            <w:r w:rsidR="007F5F6F">
              <w:rPr>
                <w:noProof/>
                <w:webHidden/>
              </w:rPr>
            </w:r>
            <w:r w:rsidR="007F5F6F">
              <w:rPr>
                <w:noProof/>
                <w:webHidden/>
              </w:rPr>
              <w:fldChar w:fldCharType="separate"/>
            </w:r>
            <w:r w:rsidR="00D26C10">
              <w:rPr>
                <w:noProof/>
                <w:webHidden/>
              </w:rPr>
              <w:t>15</w:t>
            </w:r>
            <w:r w:rsidR="007F5F6F">
              <w:rPr>
                <w:noProof/>
                <w:webHidden/>
              </w:rPr>
              <w:fldChar w:fldCharType="end"/>
            </w:r>
          </w:hyperlink>
        </w:p>
        <w:p w14:paraId="76C7E6C9" w14:textId="59B683AA" w:rsidR="007F5F6F" w:rsidRDefault="00644DCC">
          <w:pPr>
            <w:pStyle w:val="T1"/>
            <w:rPr>
              <w:rFonts w:asciiTheme="minorHAnsi" w:eastAsiaTheme="minorEastAsia" w:hAnsiTheme="minorHAnsi" w:cstheme="minorBidi"/>
              <w:noProof/>
              <w:sz w:val="22"/>
              <w:szCs w:val="22"/>
            </w:rPr>
          </w:pPr>
          <w:hyperlink w:anchor="_Toc6680607" w:history="1">
            <w:r w:rsidR="007F5F6F" w:rsidRPr="00E73DAC">
              <w:rPr>
                <w:rStyle w:val="Kpr"/>
                <w:noProof/>
              </w:rPr>
              <w:t>1</w:t>
            </w:r>
            <w:r w:rsidR="007F5F6F">
              <w:rPr>
                <w:rFonts w:asciiTheme="minorHAnsi" w:eastAsiaTheme="minorEastAsia" w:hAnsiTheme="minorHAnsi" w:cstheme="minorBidi"/>
                <w:noProof/>
                <w:sz w:val="22"/>
                <w:szCs w:val="22"/>
              </w:rPr>
              <w:tab/>
            </w:r>
            <w:r w:rsidR="007F5F6F" w:rsidRPr="00E73DAC">
              <w:rPr>
                <w:rStyle w:val="Kpr"/>
                <w:noProof/>
              </w:rPr>
              <w:t>INTRODUCTION</w:t>
            </w:r>
            <w:r w:rsidR="007F5F6F">
              <w:rPr>
                <w:noProof/>
                <w:webHidden/>
              </w:rPr>
              <w:tab/>
            </w:r>
            <w:r w:rsidR="007F5F6F">
              <w:rPr>
                <w:noProof/>
                <w:webHidden/>
              </w:rPr>
              <w:fldChar w:fldCharType="begin"/>
            </w:r>
            <w:r w:rsidR="007F5F6F">
              <w:rPr>
                <w:noProof/>
                <w:webHidden/>
              </w:rPr>
              <w:instrText xml:space="preserve"> PAGEREF _Toc6680607 \h </w:instrText>
            </w:r>
            <w:r w:rsidR="007F5F6F">
              <w:rPr>
                <w:noProof/>
                <w:webHidden/>
              </w:rPr>
            </w:r>
            <w:r w:rsidR="007F5F6F">
              <w:rPr>
                <w:noProof/>
                <w:webHidden/>
              </w:rPr>
              <w:fldChar w:fldCharType="separate"/>
            </w:r>
            <w:r w:rsidR="00D26C10">
              <w:rPr>
                <w:noProof/>
                <w:webHidden/>
              </w:rPr>
              <w:t>15</w:t>
            </w:r>
            <w:r w:rsidR="007F5F6F">
              <w:rPr>
                <w:noProof/>
                <w:webHidden/>
              </w:rPr>
              <w:fldChar w:fldCharType="end"/>
            </w:r>
          </w:hyperlink>
        </w:p>
        <w:p w14:paraId="6DEDB563" w14:textId="1699364C" w:rsidR="007F5F6F" w:rsidRDefault="00644DCC">
          <w:pPr>
            <w:pStyle w:val="T2"/>
            <w:rPr>
              <w:rFonts w:asciiTheme="minorHAnsi" w:eastAsiaTheme="minorEastAsia" w:hAnsiTheme="minorHAnsi" w:cstheme="minorBidi"/>
              <w:noProof/>
              <w:sz w:val="22"/>
              <w:szCs w:val="22"/>
            </w:rPr>
          </w:pPr>
          <w:hyperlink w:anchor="_Toc6680608" w:history="1">
            <w:r w:rsidR="007F5F6F" w:rsidRPr="00E73DAC">
              <w:rPr>
                <w:rStyle w:val="Kpr"/>
                <w:noProof/>
              </w:rPr>
              <w:t>1.1</w:t>
            </w:r>
            <w:r w:rsidR="007F5F6F">
              <w:rPr>
                <w:rFonts w:asciiTheme="minorHAnsi" w:eastAsiaTheme="minorEastAsia" w:hAnsiTheme="minorHAnsi" w:cstheme="minorBidi"/>
                <w:noProof/>
                <w:sz w:val="22"/>
                <w:szCs w:val="22"/>
              </w:rPr>
              <w:tab/>
            </w:r>
            <w:r w:rsidR="007F5F6F" w:rsidRPr="00E73DAC">
              <w:rPr>
                <w:rStyle w:val="Kpr"/>
                <w:noProof/>
              </w:rPr>
              <w:t>Motivation</w:t>
            </w:r>
            <w:r w:rsidR="007F5F6F">
              <w:rPr>
                <w:noProof/>
                <w:webHidden/>
              </w:rPr>
              <w:tab/>
            </w:r>
            <w:r w:rsidR="007F5F6F">
              <w:rPr>
                <w:noProof/>
                <w:webHidden/>
              </w:rPr>
              <w:fldChar w:fldCharType="begin"/>
            </w:r>
            <w:r w:rsidR="007F5F6F">
              <w:rPr>
                <w:noProof/>
                <w:webHidden/>
              </w:rPr>
              <w:instrText xml:space="preserve"> PAGEREF _Toc6680608 \h </w:instrText>
            </w:r>
            <w:r w:rsidR="007F5F6F">
              <w:rPr>
                <w:noProof/>
                <w:webHidden/>
              </w:rPr>
            </w:r>
            <w:r w:rsidR="007F5F6F">
              <w:rPr>
                <w:noProof/>
                <w:webHidden/>
              </w:rPr>
              <w:fldChar w:fldCharType="separate"/>
            </w:r>
            <w:r w:rsidR="00D26C10">
              <w:rPr>
                <w:noProof/>
                <w:webHidden/>
              </w:rPr>
              <w:t>15</w:t>
            </w:r>
            <w:r w:rsidR="007F5F6F">
              <w:rPr>
                <w:noProof/>
                <w:webHidden/>
              </w:rPr>
              <w:fldChar w:fldCharType="end"/>
            </w:r>
          </w:hyperlink>
        </w:p>
        <w:p w14:paraId="53548748" w14:textId="2A4A2B57" w:rsidR="007F5F6F" w:rsidRDefault="00644DCC">
          <w:pPr>
            <w:pStyle w:val="T2"/>
            <w:rPr>
              <w:rFonts w:asciiTheme="minorHAnsi" w:eastAsiaTheme="minorEastAsia" w:hAnsiTheme="minorHAnsi" w:cstheme="minorBidi"/>
              <w:noProof/>
              <w:sz w:val="22"/>
              <w:szCs w:val="22"/>
            </w:rPr>
          </w:pPr>
          <w:hyperlink w:anchor="_Toc6680609" w:history="1">
            <w:r w:rsidR="007F5F6F" w:rsidRPr="00E73DAC">
              <w:rPr>
                <w:rStyle w:val="Kpr"/>
                <w:noProof/>
              </w:rPr>
              <w:t>1.2</w:t>
            </w:r>
            <w:r w:rsidR="007F5F6F">
              <w:rPr>
                <w:rFonts w:asciiTheme="minorHAnsi" w:eastAsiaTheme="minorEastAsia" w:hAnsiTheme="minorHAnsi" w:cstheme="minorBidi"/>
                <w:noProof/>
                <w:sz w:val="22"/>
                <w:szCs w:val="22"/>
              </w:rPr>
              <w:tab/>
            </w:r>
            <w:r w:rsidR="007F5F6F" w:rsidRPr="00E73DAC">
              <w:rPr>
                <w:rStyle w:val="Kpr"/>
                <w:noProof/>
              </w:rPr>
              <w:t>Objectives</w:t>
            </w:r>
            <w:r w:rsidR="007F5F6F">
              <w:rPr>
                <w:noProof/>
                <w:webHidden/>
              </w:rPr>
              <w:tab/>
            </w:r>
            <w:r w:rsidR="007F5F6F">
              <w:rPr>
                <w:noProof/>
                <w:webHidden/>
              </w:rPr>
              <w:fldChar w:fldCharType="begin"/>
            </w:r>
            <w:r w:rsidR="007F5F6F">
              <w:rPr>
                <w:noProof/>
                <w:webHidden/>
              </w:rPr>
              <w:instrText xml:space="preserve"> PAGEREF _Toc6680609 \h </w:instrText>
            </w:r>
            <w:r w:rsidR="007F5F6F">
              <w:rPr>
                <w:noProof/>
                <w:webHidden/>
              </w:rPr>
            </w:r>
            <w:r w:rsidR="007F5F6F">
              <w:rPr>
                <w:noProof/>
                <w:webHidden/>
              </w:rPr>
              <w:fldChar w:fldCharType="separate"/>
            </w:r>
            <w:r w:rsidR="00D26C10">
              <w:rPr>
                <w:noProof/>
                <w:webHidden/>
              </w:rPr>
              <w:t>19</w:t>
            </w:r>
            <w:r w:rsidR="007F5F6F">
              <w:rPr>
                <w:noProof/>
                <w:webHidden/>
              </w:rPr>
              <w:fldChar w:fldCharType="end"/>
            </w:r>
          </w:hyperlink>
        </w:p>
        <w:p w14:paraId="6CD6B9C8" w14:textId="53694128" w:rsidR="007F5F6F" w:rsidRDefault="00644DCC">
          <w:pPr>
            <w:pStyle w:val="T2"/>
            <w:rPr>
              <w:rFonts w:asciiTheme="minorHAnsi" w:eastAsiaTheme="minorEastAsia" w:hAnsiTheme="minorHAnsi" w:cstheme="minorBidi"/>
              <w:noProof/>
              <w:sz w:val="22"/>
              <w:szCs w:val="22"/>
            </w:rPr>
          </w:pPr>
          <w:hyperlink w:anchor="_Toc6680610" w:history="1">
            <w:r w:rsidR="007F5F6F" w:rsidRPr="00E73DAC">
              <w:rPr>
                <w:rStyle w:val="Kpr"/>
                <w:noProof/>
              </w:rPr>
              <w:t>1.3</w:t>
            </w:r>
            <w:r w:rsidR="007F5F6F">
              <w:rPr>
                <w:rFonts w:asciiTheme="minorHAnsi" w:eastAsiaTheme="minorEastAsia" w:hAnsiTheme="minorHAnsi" w:cstheme="minorBidi"/>
                <w:noProof/>
                <w:sz w:val="22"/>
                <w:szCs w:val="22"/>
              </w:rPr>
              <w:tab/>
            </w:r>
            <w:r w:rsidR="007F5F6F" w:rsidRPr="00E73DAC">
              <w:rPr>
                <w:rStyle w:val="Kpr"/>
                <w:noProof/>
              </w:rPr>
              <w:t>Use Cases</w:t>
            </w:r>
            <w:r w:rsidR="007F5F6F">
              <w:rPr>
                <w:noProof/>
                <w:webHidden/>
              </w:rPr>
              <w:tab/>
            </w:r>
            <w:r w:rsidR="007F5F6F">
              <w:rPr>
                <w:noProof/>
                <w:webHidden/>
              </w:rPr>
              <w:fldChar w:fldCharType="begin"/>
            </w:r>
            <w:r w:rsidR="007F5F6F">
              <w:rPr>
                <w:noProof/>
                <w:webHidden/>
              </w:rPr>
              <w:instrText xml:space="preserve"> PAGEREF _Toc6680610 \h </w:instrText>
            </w:r>
            <w:r w:rsidR="007F5F6F">
              <w:rPr>
                <w:noProof/>
                <w:webHidden/>
              </w:rPr>
            </w:r>
            <w:r w:rsidR="007F5F6F">
              <w:rPr>
                <w:noProof/>
                <w:webHidden/>
              </w:rPr>
              <w:fldChar w:fldCharType="separate"/>
            </w:r>
            <w:r w:rsidR="00D26C10">
              <w:rPr>
                <w:noProof/>
                <w:webHidden/>
              </w:rPr>
              <w:t>20</w:t>
            </w:r>
            <w:r w:rsidR="007F5F6F">
              <w:rPr>
                <w:noProof/>
                <w:webHidden/>
              </w:rPr>
              <w:fldChar w:fldCharType="end"/>
            </w:r>
          </w:hyperlink>
        </w:p>
        <w:p w14:paraId="04A22BB1" w14:textId="7247E547" w:rsidR="007F5F6F" w:rsidRDefault="00644DCC">
          <w:pPr>
            <w:pStyle w:val="T2"/>
            <w:rPr>
              <w:rFonts w:asciiTheme="minorHAnsi" w:eastAsiaTheme="minorEastAsia" w:hAnsiTheme="minorHAnsi" w:cstheme="minorBidi"/>
              <w:noProof/>
              <w:sz w:val="22"/>
              <w:szCs w:val="22"/>
            </w:rPr>
          </w:pPr>
          <w:hyperlink w:anchor="_Toc6680611" w:history="1">
            <w:r w:rsidR="007F5F6F" w:rsidRPr="00E73DAC">
              <w:rPr>
                <w:rStyle w:val="Kpr"/>
                <w:noProof/>
              </w:rPr>
              <w:t>1.4</w:t>
            </w:r>
            <w:r w:rsidR="007F5F6F">
              <w:rPr>
                <w:rFonts w:asciiTheme="minorHAnsi" w:eastAsiaTheme="minorEastAsia" w:hAnsiTheme="minorHAnsi" w:cstheme="minorBidi"/>
                <w:noProof/>
                <w:sz w:val="22"/>
                <w:szCs w:val="22"/>
              </w:rPr>
              <w:tab/>
            </w:r>
            <w:r w:rsidR="007F5F6F" w:rsidRPr="00E73DAC">
              <w:rPr>
                <w:rStyle w:val="Kpr"/>
                <w:noProof/>
              </w:rPr>
              <w:t>Outline</w:t>
            </w:r>
            <w:r w:rsidR="007F5F6F">
              <w:rPr>
                <w:noProof/>
                <w:webHidden/>
              </w:rPr>
              <w:tab/>
            </w:r>
            <w:r w:rsidR="007F5F6F">
              <w:rPr>
                <w:noProof/>
                <w:webHidden/>
              </w:rPr>
              <w:fldChar w:fldCharType="begin"/>
            </w:r>
            <w:r w:rsidR="007F5F6F">
              <w:rPr>
                <w:noProof/>
                <w:webHidden/>
              </w:rPr>
              <w:instrText xml:space="preserve"> PAGEREF _Toc6680611 \h </w:instrText>
            </w:r>
            <w:r w:rsidR="007F5F6F">
              <w:rPr>
                <w:noProof/>
                <w:webHidden/>
              </w:rPr>
            </w:r>
            <w:r w:rsidR="007F5F6F">
              <w:rPr>
                <w:noProof/>
                <w:webHidden/>
              </w:rPr>
              <w:fldChar w:fldCharType="separate"/>
            </w:r>
            <w:r w:rsidR="00D26C10">
              <w:rPr>
                <w:noProof/>
                <w:webHidden/>
              </w:rPr>
              <w:t>20</w:t>
            </w:r>
            <w:r w:rsidR="007F5F6F">
              <w:rPr>
                <w:noProof/>
                <w:webHidden/>
              </w:rPr>
              <w:fldChar w:fldCharType="end"/>
            </w:r>
          </w:hyperlink>
        </w:p>
        <w:p w14:paraId="5C72C67E" w14:textId="1F8D403B" w:rsidR="007F5F6F" w:rsidRDefault="00644DCC">
          <w:pPr>
            <w:pStyle w:val="T1"/>
            <w:rPr>
              <w:rFonts w:asciiTheme="minorHAnsi" w:eastAsiaTheme="minorEastAsia" w:hAnsiTheme="minorHAnsi" w:cstheme="minorBidi"/>
              <w:noProof/>
              <w:sz w:val="22"/>
              <w:szCs w:val="22"/>
            </w:rPr>
          </w:pPr>
          <w:hyperlink w:anchor="_Toc6680612" w:history="1">
            <w:r w:rsidR="007F5F6F" w:rsidRPr="00E73DAC">
              <w:rPr>
                <w:rStyle w:val="Kpr"/>
                <w:noProof/>
              </w:rPr>
              <w:t>2</w:t>
            </w:r>
            <w:r w:rsidR="007F5F6F">
              <w:rPr>
                <w:rFonts w:asciiTheme="minorHAnsi" w:eastAsiaTheme="minorEastAsia" w:hAnsiTheme="minorHAnsi" w:cstheme="minorBidi"/>
                <w:noProof/>
                <w:sz w:val="22"/>
                <w:szCs w:val="22"/>
              </w:rPr>
              <w:tab/>
            </w:r>
            <w:r w:rsidR="007F5F6F" w:rsidRPr="00E73DAC">
              <w:rPr>
                <w:rStyle w:val="Kpr"/>
                <w:noProof/>
              </w:rPr>
              <w:t>BACKGROUND INFORMATION</w:t>
            </w:r>
            <w:r w:rsidR="007F5F6F">
              <w:rPr>
                <w:noProof/>
                <w:webHidden/>
              </w:rPr>
              <w:tab/>
            </w:r>
            <w:r w:rsidR="007F5F6F">
              <w:rPr>
                <w:noProof/>
                <w:webHidden/>
              </w:rPr>
              <w:fldChar w:fldCharType="begin"/>
            </w:r>
            <w:r w:rsidR="007F5F6F">
              <w:rPr>
                <w:noProof/>
                <w:webHidden/>
              </w:rPr>
              <w:instrText xml:space="preserve"> PAGEREF _Toc6680612 \h </w:instrText>
            </w:r>
            <w:r w:rsidR="007F5F6F">
              <w:rPr>
                <w:noProof/>
                <w:webHidden/>
              </w:rPr>
            </w:r>
            <w:r w:rsidR="007F5F6F">
              <w:rPr>
                <w:noProof/>
                <w:webHidden/>
              </w:rPr>
              <w:fldChar w:fldCharType="separate"/>
            </w:r>
            <w:r w:rsidR="00D26C10">
              <w:rPr>
                <w:noProof/>
                <w:webHidden/>
              </w:rPr>
              <w:t>22</w:t>
            </w:r>
            <w:r w:rsidR="007F5F6F">
              <w:rPr>
                <w:noProof/>
                <w:webHidden/>
              </w:rPr>
              <w:fldChar w:fldCharType="end"/>
            </w:r>
          </w:hyperlink>
        </w:p>
        <w:p w14:paraId="3A35BB85" w14:textId="73107987" w:rsidR="007F5F6F" w:rsidRDefault="00644DCC">
          <w:pPr>
            <w:pStyle w:val="T2"/>
            <w:rPr>
              <w:rFonts w:asciiTheme="minorHAnsi" w:eastAsiaTheme="minorEastAsia" w:hAnsiTheme="minorHAnsi" w:cstheme="minorBidi"/>
              <w:noProof/>
              <w:sz w:val="22"/>
              <w:szCs w:val="22"/>
            </w:rPr>
          </w:pPr>
          <w:hyperlink w:anchor="_Toc6680613" w:history="1">
            <w:r w:rsidR="007F5F6F" w:rsidRPr="00E73DAC">
              <w:rPr>
                <w:rStyle w:val="Kpr"/>
                <w:noProof/>
              </w:rPr>
              <w:t>2.1</w:t>
            </w:r>
            <w:r w:rsidR="007F5F6F">
              <w:rPr>
                <w:rFonts w:asciiTheme="minorHAnsi" w:eastAsiaTheme="minorEastAsia" w:hAnsiTheme="minorHAnsi" w:cstheme="minorBidi"/>
                <w:noProof/>
                <w:sz w:val="22"/>
                <w:szCs w:val="22"/>
              </w:rPr>
              <w:tab/>
            </w:r>
            <w:r w:rsidR="007F5F6F" w:rsidRPr="00E73DAC">
              <w:rPr>
                <w:rStyle w:val="Kpr"/>
                <w:noProof/>
              </w:rPr>
              <w:t>What is an Information Security Analyst?</w:t>
            </w:r>
            <w:r w:rsidR="007F5F6F">
              <w:rPr>
                <w:noProof/>
                <w:webHidden/>
              </w:rPr>
              <w:tab/>
            </w:r>
            <w:r w:rsidR="007F5F6F">
              <w:rPr>
                <w:noProof/>
                <w:webHidden/>
              </w:rPr>
              <w:fldChar w:fldCharType="begin"/>
            </w:r>
            <w:r w:rsidR="007F5F6F">
              <w:rPr>
                <w:noProof/>
                <w:webHidden/>
              </w:rPr>
              <w:instrText xml:space="preserve"> PAGEREF _Toc6680613 \h </w:instrText>
            </w:r>
            <w:r w:rsidR="007F5F6F">
              <w:rPr>
                <w:noProof/>
                <w:webHidden/>
              </w:rPr>
            </w:r>
            <w:r w:rsidR="007F5F6F">
              <w:rPr>
                <w:noProof/>
                <w:webHidden/>
              </w:rPr>
              <w:fldChar w:fldCharType="separate"/>
            </w:r>
            <w:r w:rsidR="00D26C10">
              <w:rPr>
                <w:noProof/>
                <w:webHidden/>
              </w:rPr>
              <w:t>22</w:t>
            </w:r>
            <w:r w:rsidR="007F5F6F">
              <w:rPr>
                <w:noProof/>
                <w:webHidden/>
              </w:rPr>
              <w:fldChar w:fldCharType="end"/>
            </w:r>
          </w:hyperlink>
        </w:p>
        <w:p w14:paraId="3A67BECC" w14:textId="2D42D1CE" w:rsidR="007F5F6F" w:rsidRDefault="00644DCC">
          <w:pPr>
            <w:pStyle w:val="T2"/>
            <w:rPr>
              <w:rFonts w:asciiTheme="minorHAnsi" w:eastAsiaTheme="minorEastAsia" w:hAnsiTheme="minorHAnsi" w:cstheme="minorBidi"/>
              <w:noProof/>
              <w:sz w:val="22"/>
              <w:szCs w:val="22"/>
            </w:rPr>
          </w:pPr>
          <w:hyperlink w:anchor="_Toc6680614" w:history="1">
            <w:r w:rsidR="007F5F6F" w:rsidRPr="00E73DAC">
              <w:rPr>
                <w:rStyle w:val="Kpr"/>
                <w:noProof/>
              </w:rPr>
              <w:t>2.2</w:t>
            </w:r>
            <w:r w:rsidR="007F5F6F">
              <w:rPr>
                <w:rFonts w:asciiTheme="minorHAnsi" w:eastAsiaTheme="minorEastAsia" w:hAnsiTheme="minorHAnsi" w:cstheme="minorBidi"/>
                <w:noProof/>
                <w:sz w:val="22"/>
                <w:szCs w:val="22"/>
              </w:rPr>
              <w:tab/>
            </w:r>
            <w:r w:rsidR="007F5F6F" w:rsidRPr="00E73DAC">
              <w:rPr>
                <w:rStyle w:val="Kpr"/>
                <w:noProof/>
              </w:rPr>
              <w:t>What is Natural Language Processing?</w:t>
            </w:r>
            <w:r w:rsidR="007F5F6F">
              <w:rPr>
                <w:noProof/>
                <w:webHidden/>
              </w:rPr>
              <w:tab/>
            </w:r>
            <w:r w:rsidR="007F5F6F">
              <w:rPr>
                <w:noProof/>
                <w:webHidden/>
              </w:rPr>
              <w:fldChar w:fldCharType="begin"/>
            </w:r>
            <w:r w:rsidR="007F5F6F">
              <w:rPr>
                <w:noProof/>
                <w:webHidden/>
              </w:rPr>
              <w:instrText xml:space="preserve"> PAGEREF _Toc6680614 \h </w:instrText>
            </w:r>
            <w:r w:rsidR="007F5F6F">
              <w:rPr>
                <w:noProof/>
                <w:webHidden/>
              </w:rPr>
            </w:r>
            <w:r w:rsidR="007F5F6F">
              <w:rPr>
                <w:noProof/>
                <w:webHidden/>
              </w:rPr>
              <w:fldChar w:fldCharType="separate"/>
            </w:r>
            <w:r w:rsidR="00D26C10">
              <w:rPr>
                <w:noProof/>
                <w:webHidden/>
              </w:rPr>
              <w:t>23</w:t>
            </w:r>
            <w:r w:rsidR="007F5F6F">
              <w:rPr>
                <w:noProof/>
                <w:webHidden/>
              </w:rPr>
              <w:fldChar w:fldCharType="end"/>
            </w:r>
          </w:hyperlink>
        </w:p>
        <w:p w14:paraId="390F7E03" w14:textId="41CE6A08" w:rsidR="007F5F6F" w:rsidRDefault="00644DCC">
          <w:pPr>
            <w:pStyle w:val="T2"/>
            <w:rPr>
              <w:rFonts w:asciiTheme="minorHAnsi" w:eastAsiaTheme="minorEastAsia" w:hAnsiTheme="minorHAnsi" w:cstheme="minorBidi"/>
              <w:noProof/>
              <w:sz w:val="22"/>
              <w:szCs w:val="22"/>
            </w:rPr>
          </w:pPr>
          <w:hyperlink w:anchor="_Toc6680615" w:history="1">
            <w:r w:rsidR="007F5F6F" w:rsidRPr="00E73DAC">
              <w:rPr>
                <w:rStyle w:val="Kpr"/>
                <w:noProof/>
              </w:rPr>
              <w:t>2.3</w:t>
            </w:r>
            <w:r w:rsidR="007F5F6F">
              <w:rPr>
                <w:rFonts w:asciiTheme="minorHAnsi" w:eastAsiaTheme="minorEastAsia" w:hAnsiTheme="minorHAnsi" w:cstheme="minorBidi"/>
                <w:noProof/>
                <w:sz w:val="22"/>
                <w:szCs w:val="22"/>
              </w:rPr>
              <w:tab/>
            </w:r>
            <w:r w:rsidR="007F5F6F" w:rsidRPr="00E73DAC">
              <w:rPr>
                <w:rStyle w:val="Kpr"/>
                <w:noProof/>
              </w:rPr>
              <w:t>What is Text Mining?</w:t>
            </w:r>
            <w:r w:rsidR="007F5F6F">
              <w:rPr>
                <w:noProof/>
                <w:webHidden/>
              </w:rPr>
              <w:tab/>
            </w:r>
            <w:r w:rsidR="007F5F6F">
              <w:rPr>
                <w:noProof/>
                <w:webHidden/>
              </w:rPr>
              <w:fldChar w:fldCharType="begin"/>
            </w:r>
            <w:r w:rsidR="007F5F6F">
              <w:rPr>
                <w:noProof/>
                <w:webHidden/>
              </w:rPr>
              <w:instrText xml:space="preserve"> PAGEREF _Toc6680615 \h </w:instrText>
            </w:r>
            <w:r w:rsidR="007F5F6F">
              <w:rPr>
                <w:noProof/>
                <w:webHidden/>
              </w:rPr>
            </w:r>
            <w:r w:rsidR="007F5F6F">
              <w:rPr>
                <w:noProof/>
                <w:webHidden/>
              </w:rPr>
              <w:fldChar w:fldCharType="separate"/>
            </w:r>
            <w:r w:rsidR="00D26C10">
              <w:rPr>
                <w:noProof/>
                <w:webHidden/>
              </w:rPr>
              <w:t>24</w:t>
            </w:r>
            <w:r w:rsidR="007F5F6F">
              <w:rPr>
                <w:noProof/>
                <w:webHidden/>
              </w:rPr>
              <w:fldChar w:fldCharType="end"/>
            </w:r>
          </w:hyperlink>
        </w:p>
        <w:p w14:paraId="22621421" w14:textId="2A704649" w:rsidR="007F5F6F" w:rsidRDefault="00644DCC">
          <w:pPr>
            <w:pStyle w:val="T2"/>
            <w:rPr>
              <w:rFonts w:asciiTheme="minorHAnsi" w:eastAsiaTheme="minorEastAsia" w:hAnsiTheme="minorHAnsi" w:cstheme="minorBidi"/>
              <w:noProof/>
              <w:sz w:val="22"/>
              <w:szCs w:val="22"/>
            </w:rPr>
          </w:pPr>
          <w:hyperlink w:anchor="_Toc6680616" w:history="1">
            <w:r w:rsidR="007F5F6F" w:rsidRPr="00E73DAC">
              <w:rPr>
                <w:rStyle w:val="Kpr"/>
                <w:noProof/>
              </w:rPr>
              <w:t>2.4</w:t>
            </w:r>
            <w:r w:rsidR="007F5F6F">
              <w:rPr>
                <w:rFonts w:asciiTheme="minorHAnsi" w:eastAsiaTheme="minorEastAsia" w:hAnsiTheme="minorHAnsi" w:cstheme="minorBidi"/>
                <w:noProof/>
                <w:sz w:val="22"/>
                <w:szCs w:val="22"/>
              </w:rPr>
              <w:tab/>
            </w:r>
            <w:r w:rsidR="007F5F6F" w:rsidRPr="00E73DAC">
              <w:rPr>
                <w:rStyle w:val="Kpr"/>
                <w:noProof/>
              </w:rPr>
              <w:t>Twitter Social Network</w:t>
            </w:r>
            <w:r w:rsidR="007F5F6F">
              <w:rPr>
                <w:noProof/>
                <w:webHidden/>
              </w:rPr>
              <w:tab/>
            </w:r>
            <w:r w:rsidR="007F5F6F">
              <w:rPr>
                <w:noProof/>
                <w:webHidden/>
              </w:rPr>
              <w:fldChar w:fldCharType="begin"/>
            </w:r>
            <w:r w:rsidR="007F5F6F">
              <w:rPr>
                <w:noProof/>
                <w:webHidden/>
              </w:rPr>
              <w:instrText xml:space="preserve"> PAGEREF _Toc6680616 \h </w:instrText>
            </w:r>
            <w:r w:rsidR="007F5F6F">
              <w:rPr>
                <w:noProof/>
                <w:webHidden/>
              </w:rPr>
            </w:r>
            <w:r w:rsidR="007F5F6F">
              <w:rPr>
                <w:noProof/>
                <w:webHidden/>
              </w:rPr>
              <w:fldChar w:fldCharType="separate"/>
            </w:r>
            <w:r w:rsidR="00D26C10">
              <w:rPr>
                <w:noProof/>
                <w:webHidden/>
              </w:rPr>
              <w:t>25</w:t>
            </w:r>
            <w:r w:rsidR="007F5F6F">
              <w:rPr>
                <w:noProof/>
                <w:webHidden/>
              </w:rPr>
              <w:fldChar w:fldCharType="end"/>
            </w:r>
          </w:hyperlink>
        </w:p>
        <w:p w14:paraId="27AB0411" w14:textId="66CA1E8C" w:rsidR="007F5F6F" w:rsidRDefault="00644DCC">
          <w:pPr>
            <w:pStyle w:val="T3"/>
            <w:tabs>
              <w:tab w:val="left" w:pos="1320"/>
              <w:tab w:val="right" w:leader="dot" w:pos="8544"/>
            </w:tabs>
            <w:rPr>
              <w:rFonts w:asciiTheme="minorHAnsi" w:eastAsiaTheme="minorEastAsia" w:hAnsiTheme="minorHAnsi" w:cstheme="minorBidi"/>
              <w:noProof/>
              <w:sz w:val="22"/>
              <w:szCs w:val="22"/>
            </w:rPr>
          </w:pPr>
          <w:hyperlink w:anchor="_Toc6680617" w:history="1">
            <w:r w:rsidR="007F5F6F" w:rsidRPr="00E73DAC">
              <w:rPr>
                <w:rStyle w:val="Kpr"/>
                <w:noProof/>
              </w:rPr>
              <w:t>2.4.1</w:t>
            </w:r>
            <w:r w:rsidR="007F5F6F">
              <w:rPr>
                <w:rFonts w:asciiTheme="minorHAnsi" w:eastAsiaTheme="minorEastAsia" w:hAnsiTheme="minorHAnsi" w:cstheme="minorBidi"/>
                <w:noProof/>
                <w:sz w:val="22"/>
                <w:szCs w:val="22"/>
              </w:rPr>
              <w:tab/>
            </w:r>
            <w:r w:rsidR="007F5F6F" w:rsidRPr="00E73DAC">
              <w:rPr>
                <w:rStyle w:val="Kpr"/>
                <w:noProof/>
              </w:rPr>
              <w:t>What is Twitter?</w:t>
            </w:r>
            <w:r w:rsidR="007F5F6F">
              <w:rPr>
                <w:noProof/>
                <w:webHidden/>
              </w:rPr>
              <w:tab/>
            </w:r>
            <w:r w:rsidR="007F5F6F">
              <w:rPr>
                <w:noProof/>
                <w:webHidden/>
              </w:rPr>
              <w:fldChar w:fldCharType="begin"/>
            </w:r>
            <w:r w:rsidR="007F5F6F">
              <w:rPr>
                <w:noProof/>
                <w:webHidden/>
              </w:rPr>
              <w:instrText xml:space="preserve"> PAGEREF _Toc6680617 \h </w:instrText>
            </w:r>
            <w:r w:rsidR="007F5F6F">
              <w:rPr>
                <w:noProof/>
                <w:webHidden/>
              </w:rPr>
            </w:r>
            <w:r w:rsidR="007F5F6F">
              <w:rPr>
                <w:noProof/>
                <w:webHidden/>
              </w:rPr>
              <w:fldChar w:fldCharType="separate"/>
            </w:r>
            <w:r w:rsidR="00D26C10">
              <w:rPr>
                <w:noProof/>
                <w:webHidden/>
              </w:rPr>
              <w:t>25</w:t>
            </w:r>
            <w:r w:rsidR="007F5F6F">
              <w:rPr>
                <w:noProof/>
                <w:webHidden/>
              </w:rPr>
              <w:fldChar w:fldCharType="end"/>
            </w:r>
          </w:hyperlink>
        </w:p>
        <w:p w14:paraId="66C7BDFD" w14:textId="4B39F144" w:rsidR="007F5F6F" w:rsidRDefault="00644DCC">
          <w:pPr>
            <w:pStyle w:val="T3"/>
            <w:tabs>
              <w:tab w:val="left" w:pos="1320"/>
              <w:tab w:val="right" w:leader="dot" w:pos="8544"/>
            </w:tabs>
            <w:rPr>
              <w:rFonts w:asciiTheme="minorHAnsi" w:eastAsiaTheme="minorEastAsia" w:hAnsiTheme="minorHAnsi" w:cstheme="minorBidi"/>
              <w:noProof/>
              <w:sz w:val="22"/>
              <w:szCs w:val="22"/>
            </w:rPr>
          </w:pPr>
          <w:hyperlink w:anchor="_Toc6680618" w:history="1">
            <w:r w:rsidR="007F5F6F" w:rsidRPr="00E73DAC">
              <w:rPr>
                <w:rStyle w:val="Kpr"/>
                <w:noProof/>
              </w:rPr>
              <w:t>2.4.2</w:t>
            </w:r>
            <w:r w:rsidR="007F5F6F">
              <w:rPr>
                <w:rFonts w:asciiTheme="minorHAnsi" w:eastAsiaTheme="minorEastAsia" w:hAnsiTheme="minorHAnsi" w:cstheme="minorBidi"/>
                <w:noProof/>
                <w:sz w:val="22"/>
                <w:szCs w:val="22"/>
              </w:rPr>
              <w:tab/>
            </w:r>
            <w:r w:rsidR="007F5F6F" w:rsidRPr="00E73DAC">
              <w:rPr>
                <w:rStyle w:val="Kpr"/>
                <w:noProof/>
              </w:rPr>
              <w:t>Twitter API</w:t>
            </w:r>
            <w:r w:rsidR="007F5F6F">
              <w:rPr>
                <w:noProof/>
                <w:webHidden/>
              </w:rPr>
              <w:tab/>
            </w:r>
            <w:r w:rsidR="007F5F6F">
              <w:rPr>
                <w:noProof/>
                <w:webHidden/>
              </w:rPr>
              <w:fldChar w:fldCharType="begin"/>
            </w:r>
            <w:r w:rsidR="007F5F6F">
              <w:rPr>
                <w:noProof/>
                <w:webHidden/>
              </w:rPr>
              <w:instrText xml:space="preserve"> PAGEREF _Toc6680618 \h </w:instrText>
            </w:r>
            <w:r w:rsidR="007F5F6F">
              <w:rPr>
                <w:noProof/>
                <w:webHidden/>
              </w:rPr>
            </w:r>
            <w:r w:rsidR="007F5F6F">
              <w:rPr>
                <w:noProof/>
                <w:webHidden/>
              </w:rPr>
              <w:fldChar w:fldCharType="separate"/>
            </w:r>
            <w:r w:rsidR="00D26C10">
              <w:rPr>
                <w:noProof/>
                <w:webHidden/>
              </w:rPr>
              <w:t>26</w:t>
            </w:r>
            <w:r w:rsidR="007F5F6F">
              <w:rPr>
                <w:noProof/>
                <w:webHidden/>
              </w:rPr>
              <w:fldChar w:fldCharType="end"/>
            </w:r>
          </w:hyperlink>
        </w:p>
        <w:p w14:paraId="17D08D7F" w14:textId="0724E19E" w:rsidR="007F5F6F" w:rsidRDefault="00644DCC">
          <w:pPr>
            <w:pStyle w:val="T2"/>
            <w:rPr>
              <w:rFonts w:asciiTheme="minorHAnsi" w:eastAsiaTheme="minorEastAsia" w:hAnsiTheme="minorHAnsi" w:cstheme="minorBidi"/>
              <w:noProof/>
              <w:sz w:val="22"/>
              <w:szCs w:val="22"/>
            </w:rPr>
          </w:pPr>
          <w:hyperlink w:anchor="_Toc6680619" w:history="1">
            <w:r w:rsidR="007F5F6F" w:rsidRPr="00E73DAC">
              <w:rPr>
                <w:rStyle w:val="Kpr"/>
                <w:noProof/>
              </w:rPr>
              <w:t>2.5</w:t>
            </w:r>
            <w:r w:rsidR="007F5F6F">
              <w:rPr>
                <w:rFonts w:asciiTheme="minorHAnsi" w:eastAsiaTheme="minorEastAsia" w:hAnsiTheme="minorHAnsi" w:cstheme="minorBidi"/>
                <w:noProof/>
                <w:sz w:val="22"/>
                <w:szCs w:val="22"/>
              </w:rPr>
              <w:tab/>
            </w:r>
            <w:r w:rsidR="007F5F6F" w:rsidRPr="00E73DAC">
              <w:rPr>
                <w:rStyle w:val="Kpr"/>
                <w:noProof/>
              </w:rPr>
              <w:t>Hürriyet Turkish Newspaper as a Data Source</w:t>
            </w:r>
            <w:r w:rsidR="007F5F6F">
              <w:rPr>
                <w:noProof/>
                <w:webHidden/>
              </w:rPr>
              <w:tab/>
            </w:r>
            <w:r w:rsidR="007F5F6F">
              <w:rPr>
                <w:noProof/>
                <w:webHidden/>
              </w:rPr>
              <w:fldChar w:fldCharType="begin"/>
            </w:r>
            <w:r w:rsidR="007F5F6F">
              <w:rPr>
                <w:noProof/>
                <w:webHidden/>
              </w:rPr>
              <w:instrText xml:space="preserve"> PAGEREF _Toc6680619 \h </w:instrText>
            </w:r>
            <w:r w:rsidR="007F5F6F">
              <w:rPr>
                <w:noProof/>
                <w:webHidden/>
              </w:rPr>
            </w:r>
            <w:r w:rsidR="007F5F6F">
              <w:rPr>
                <w:noProof/>
                <w:webHidden/>
              </w:rPr>
              <w:fldChar w:fldCharType="separate"/>
            </w:r>
            <w:r w:rsidR="00D26C10">
              <w:rPr>
                <w:noProof/>
                <w:webHidden/>
              </w:rPr>
              <w:t>27</w:t>
            </w:r>
            <w:r w:rsidR="007F5F6F">
              <w:rPr>
                <w:noProof/>
                <w:webHidden/>
              </w:rPr>
              <w:fldChar w:fldCharType="end"/>
            </w:r>
          </w:hyperlink>
        </w:p>
        <w:p w14:paraId="36D0FAE8" w14:textId="116F3ACB" w:rsidR="007F5F6F" w:rsidRDefault="00644DCC">
          <w:pPr>
            <w:pStyle w:val="T2"/>
            <w:rPr>
              <w:rFonts w:asciiTheme="minorHAnsi" w:eastAsiaTheme="minorEastAsia" w:hAnsiTheme="minorHAnsi" w:cstheme="minorBidi"/>
              <w:noProof/>
              <w:sz w:val="22"/>
              <w:szCs w:val="22"/>
            </w:rPr>
          </w:pPr>
          <w:hyperlink w:anchor="_Toc6680620" w:history="1">
            <w:r w:rsidR="007F5F6F" w:rsidRPr="00E73DAC">
              <w:rPr>
                <w:rStyle w:val="Kpr"/>
                <w:noProof/>
              </w:rPr>
              <w:t>2.6</w:t>
            </w:r>
            <w:r w:rsidR="007F5F6F">
              <w:rPr>
                <w:rFonts w:asciiTheme="minorHAnsi" w:eastAsiaTheme="minorEastAsia" w:hAnsiTheme="minorHAnsi" w:cstheme="minorBidi"/>
                <w:noProof/>
                <w:sz w:val="22"/>
                <w:szCs w:val="22"/>
              </w:rPr>
              <w:tab/>
            </w:r>
            <w:r w:rsidR="007F5F6F" w:rsidRPr="00E73DAC">
              <w:rPr>
                <w:rStyle w:val="Kpr"/>
                <w:noProof/>
              </w:rPr>
              <w:t>Python Programming Language</w:t>
            </w:r>
            <w:r w:rsidR="007F5F6F">
              <w:rPr>
                <w:noProof/>
                <w:webHidden/>
              </w:rPr>
              <w:tab/>
            </w:r>
            <w:r w:rsidR="007F5F6F">
              <w:rPr>
                <w:noProof/>
                <w:webHidden/>
              </w:rPr>
              <w:fldChar w:fldCharType="begin"/>
            </w:r>
            <w:r w:rsidR="007F5F6F">
              <w:rPr>
                <w:noProof/>
                <w:webHidden/>
              </w:rPr>
              <w:instrText xml:space="preserve"> PAGEREF _Toc6680620 \h </w:instrText>
            </w:r>
            <w:r w:rsidR="007F5F6F">
              <w:rPr>
                <w:noProof/>
                <w:webHidden/>
              </w:rPr>
            </w:r>
            <w:r w:rsidR="007F5F6F">
              <w:rPr>
                <w:noProof/>
                <w:webHidden/>
              </w:rPr>
              <w:fldChar w:fldCharType="separate"/>
            </w:r>
            <w:r w:rsidR="00D26C10">
              <w:rPr>
                <w:noProof/>
                <w:webHidden/>
              </w:rPr>
              <w:t>29</w:t>
            </w:r>
            <w:r w:rsidR="007F5F6F">
              <w:rPr>
                <w:noProof/>
                <w:webHidden/>
              </w:rPr>
              <w:fldChar w:fldCharType="end"/>
            </w:r>
          </w:hyperlink>
        </w:p>
        <w:p w14:paraId="0A3671D9" w14:textId="75D919DB" w:rsidR="007F5F6F" w:rsidRDefault="00644DCC">
          <w:pPr>
            <w:pStyle w:val="T2"/>
            <w:rPr>
              <w:rFonts w:asciiTheme="minorHAnsi" w:eastAsiaTheme="minorEastAsia" w:hAnsiTheme="minorHAnsi" w:cstheme="minorBidi"/>
              <w:noProof/>
              <w:sz w:val="22"/>
              <w:szCs w:val="22"/>
            </w:rPr>
          </w:pPr>
          <w:hyperlink w:anchor="_Toc6680621" w:history="1">
            <w:r w:rsidR="007F5F6F" w:rsidRPr="00E73DAC">
              <w:rPr>
                <w:rStyle w:val="Kpr"/>
                <w:noProof/>
              </w:rPr>
              <w:t>2.7</w:t>
            </w:r>
            <w:r w:rsidR="007F5F6F">
              <w:rPr>
                <w:rFonts w:asciiTheme="minorHAnsi" w:eastAsiaTheme="minorEastAsia" w:hAnsiTheme="minorHAnsi" w:cstheme="minorBidi"/>
                <w:noProof/>
                <w:sz w:val="22"/>
                <w:szCs w:val="22"/>
              </w:rPr>
              <w:tab/>
            </w:r>
            <w:r w:rsidR="007F5F6F" w:rsidRPr="00E73DAC">
              <w:rPr>
                <w:rStyle w:val="Kpr"/>
                <w:noProof/>
              </w:rPr>
              <w:t>Istanbul Technical University NLP API</w:t>
            </w:r>
            <w:r w:rsidR="007F5F6F">
              <w:rPr>
                <w:noProof/>
                <w:webHidden/>
              </w:rPr>
              <w:tab/>
            </w:r>
            <w:r w:rsidR="007F5F6F">
              <w:rPr>
                <w:noProof/>
                <w:webHidden/>
              </w:rPr>
              <w:fldChar w:fldCharType="begin"/>
            </w:r>
            <w:r w:rsidR="007F5F6F">
              <w:rPr>
                <w:noProof/>
                <w:webHidden/>
              </w:rPr>
              <w:instrText xml:space="preserve"> PAGEREF _Toc6680621 \h </w:instrText>
            </w:r>
            <w:r w:rsidR="007F5F6F">
              <w:rPr>
                <w:noProof/>
                <w:webHidden/>
              </w:rPr>
            </w:r>
            <w:r w:rsidR="007F5F6F">
              <w:rPr>
                <w:noProof/>
                <w:webHidden/>
              </w:rPr>
              <w:fldChar w:fldCharType="separate"/>
            </w:r>
            <w:r w:rsidR="00D26C10">
              <w:rPr>
                <w:noProof/>
                <w:webHidden/>
              </w:rPr>
              <w:t>29</w:t>
            </w:r>
            <w:r w:rsidR="007F5F6F">
              <w:rPr>
                <w:noProof/>
                <w:webHidden/>
              </w:rPr>
              <w:fldChar w:fldCharType="end"/>
            </w:r>
          </w:hyperlink>
        </w:p>
        <w:p w14:paraId="65BA43F5" w14:textId="3E5411DD" w:rsidR="007F5F6F" w:rsidRDefault="00644DCC">
          <w:pPr>
            <w:pStyle w:val="T2"/>
            <w:rPr>
              <w:rFonts w:asciiTheme="minorHAnsi" w:eastAsiaTheme="minorEastAsia" w:hAnsiTheme="minorHAnsi" w:cstheme="minorBidi"/>
              <w:noProof/>
              <w:sz w:val="22"/>
              <w:szCs w:val="22"/>
            </w:rPr>
          </w:pPr>
          <w:hyperlink w:anchor="_Toc6680622" w:history="1">
            <w:r w:rsidR="007F5F6F" w:rsidRPr="00E73DAC">
              <w:rPr>
                <w:rStyle w:val="Kpr"/>
                <w:noProof/>
              </w:rPr>
              <w:t>2.8</w:t>
            </w:r>
            <w:r w:rsidR="007F5F6F">
              <w:rPr>
                <w:rFonts w:asciiTheme="minorHAnsi" w:eastAsiaTheme="minorEastAsia" w:hAnsiTheme="minorHAnsi" w:cstheme="minorBidi"/>
                <w:noProof/>
                <w:sz w:val="22"/>
                <w:szCs w:val="22"/>
              </w:rPr>
              <w:tab/>
            </w:r>
            <w:r w:rsidR="007F5F6F" w:rsidRPr="00E73DAC">
              <w:rPr>
                <w:rStyle w:val="Kpr"/>
                <w:noProof/>
              </w:rPr>
              <w:t>SQLite Database</w:t>
            </w:r>
            <w:r w:rsidR="007F5F6F">
              <w:rPr>
                <w:noProof/>
                <w:webHidden/>
              </w:rPr>
              <w:tab/>
            </w:r>
            <w:r w:rsidR="007F5F6F">
              <w:rPr>
                <w:noProof/>
                <w:webHidden/>
              </w:rPr>
              <w:fldChar w:fldCharType="begin"/>
            </w:r>
            <w:r w:rsidR="007F5F6F">
              <w:rPr>
                <w:noProof/>
                <w:webHidden/>
              </w:rPr>
              <w:instrText xml:space="preserve"> PAGEREF _Toc6680622 \h </w:instrText>
            </w:r>
            <w:r w:rsidR="007F5F6F">
              <w:rPr>
                <w:noProof/>
                <w:webHidden/>
              </w:rPr>
            </w:r>
            <w:r w:rsidR="007F5F6F">
              <w:rPr>
                <w:noProof/>
                <w:webHidden/>
              </w:rPr>
              <w:fldChar w:fldCharType="separate"/>
            </w:r>
            <w:r w:rsidR="00D26C10">
              <w:rPr>
                <w:noProof/>
                <w:webHidden/>
              </w:rPr>
              <w:t>30</w:t>
            </w:r>
            <w:r w:rsidR="007F5F6F">
              <w:rPr>
                <w:noProof/>
                <w:webHidden/>
              </w:rPr>
              <w:fldChar w:fldCharType="end"/>
            </w:r>
          </w:hyperlink>
        </w:p>
        <w:p w14:paraId="35CDFBB3" w14:textId="7ABEC9D7" w:rsidR="007F5F6F" w:rsidRDefault="00644DCC">
          <w:pPr>
            <w:pStyle w:val="T2"/>
            <w:rPr>
              <w:rFonts w:asciiTheme="minorHAnsi" w:eastAsiaTheme="minorEastAsia" w:hAnsiTheme="minorHAnsi" w:cstheme="minorBidi"/>
              <w:noProof/>
              <w:sz w:val="22"/>
              <w:szCs w:val="22"/>
            </w:rPr>
          </w:pPr>
          <w:hyperlink w:anchor="_Toc6680623" w:history="1">
            <w:r w:rsidR="007F5F6F" w:rsidRPr="00E73DAC">
              <w:rPr>
                <w:rStyle w:val="Kpr"/>
                <w:noProof/>
              </w:rPr>
              <w:t>2.9</w:t>
            </w:r>
            <w:r w:rsidR="007F5F6F">
              <w:rPr>
                <w:rFonts w:asciiTheme="minorHAnsi" w:eastAsiaTheme="minorEastAsia" w:hAnsiTheme="minorHAnsi" w:cstheme="minorBidi"/>
                <w:noProof/>
                <w:sz w:val="22"/>
                <w:szCs w:val="22"/>
              </w:rPr>
              <w:tab/>
            </w:r>
            <w:r w:rsidR="007F5F6F" w:rsidRPr="00E73DAC">
              <w:rPr>
                <w:rStyle w:val="Kpr"/>
                <w:noProof/>
              </w:rPr>
              <w:t>Other Technologies Used in the Thesis Project</w:t>
            </w:r>
            <w:r w:rsidR="007F5F6F">
              <w:rPr>
                <w:noProof/>
                <w:webHidden/>
              </w:rPr>
              <w:tab/>
            </w:r>
            <w:r w:rsidR="007F5F6F">
              <w:rPr>
                <w:noProof/>
                <w:webHidden/>
              </w:rPr>
              <w:fldChar w:fldCharType="begin"/>
            </w:r>
            <w:r w:rsidR="007F5F6F">
              <w:rPr>
                <w:noProof/>
                <w:webHidden/>
              </w:rPr>
              <w:instrText xml:space="preserve"> PAGEREF _Toc6680623 \h </w:instrText>
            </w:r>
            <w:r w:rsidR="007F5F6F">
              <w:rPr>
                <w:noProof/>
                <w:webHidden/>
              </w:rPr>
            </w:r>
            <w:r w:rsidR="007F5F6F">
              <w:rPr>
                <w:noProof/>
                <w:webHidden/>
              </w:rPr>
              <w:fldChar w:fldCharType="separate"/>
            </w:r>
            <w:r w:rsidR="00D26C10">
              <w:rPr>
                <w:noProof/>
                <w:webHidden/>
              </w:rPr>
              <w:t>30</w:t>
            </w:r>
            <w:r w:rsidR="007F5F6F">
              <w:rPr>
                <w:noProof/>
                <w:webHidden/>
              </w:rPr>
              <w:fldChar w:fldCharType="end"/>
            </w:r>
          </w:hyperlink>
        </w:p>
        <w:p w14:paraId="3A3DD8DF" w14:textId="61463A09" w:rsidR="007F5F6F" w:rsidRDefault="00644DCC">
          <w:pPr>
            <w:pStyle w:val="T1"/>
            <w:rPr>
              <w:rFonts w:asciiTheme="minorHAnsi" w:eastAsiaTheme="minorEastAsia" w:hAnsiTheme="minorHAnsi" w:cstheme="minorBidi"/>
              <w:noProof/>
              <w:sz w:val="22"/>
              <w:szCs w:val="22"/>
            </w:rPr>
          </w:pPr>
          <w:hyperlink w:anchor="_Toc6680624" w:history="1">
            <w:r w:rsidR="007F5F6F" w:rsidRPr="00E73DAC">
              <w:rPr>
                <w:rStyle w:val="Kpr"/>
                <w:noProof/>
              </w:rPr>
              <w:t>3</w:t>
            </w:r>
            <w:r w:rsidR="007F5F6F">
              <w:rPr>
                <w:rFonts w:asciiTheme="minorHAnsi" w:eastAsiaTheme="minorEastAsia" w:hAnsiTheme="minorHAnsi" w:cstheme="minorBidi"/>
                <w:noProof/>
                <w:sz w:val="22"/>
                <w:szCs w:val="22"/>
              </w:rPr>
              <w:tab/>
            </w:r>
            <w:r w:rsidR="007F5F6F" w:rsidRPr="00E73DAC">
              <w:rPr>
                <w:rStyle w:val="Kpr"/>
                <w:noProof/>
              </w:rPr>
              <w:t>LITERATURE REVIEW</w:t>
            </w:r>
            <w:r w:rsidR="007F5F6F">
              <w:rPr>
                <w:noProof/>
                <w:webHidden/>
              </w:rPr>
              <w:tab/>
            </w:r>
            <w:r w:rsidR="007F5F6F">
              <w:rPr>
                <w:noProof/>
                <w:webHidden/>
              </w:rPr>
              <w:fldChar w:fldCharType="begin"/>
            </w:r>
            <w:r w:rsidR="007F5F6F">
              <w:rPr>
                <w:noProof/>
                <w:webHidden/>
              </w:rPr>
              <w:instrText xml:space="preserve"> PAGEREF _Toc6680624 \h </w:instrText>
            </w:r>
            <w:r w:rsidR="007F5F6F">
              <w:rPr>
                <w:noProof/>
                <w:webHidden/>
              </w:rPr>
            </w:r>
            <w:r w:rsidR="007F5F6F">
              <w:rPr>
                <w:noProof/>
                <w:webHidden/>
              </w:rPr>
              <w:fldChar w:fldCharType="separate"/>
            </w:r>
            <w:r w:rsidR="00D26C10">
              <w:rPr>
                <w:noProof/>
                <w:webHidden/>
              </w:rPr>
              <w:t>31</w:t>
            </w:r>
            <w:r w:rsidR="007F5F6F">
              <w:rPr>
                <w:noProof/>
                <w:webHidden/>
              </w:rPr>
              <w:fldChar w:fldCharType="end"/>
            </w:r>
          </w:hyperlink>
        </w:p>
        <w:p w14:paraId="71B5AA7E" w14:textId="0AD22890" w:rsidR="007F5F6F" w:rsidRDefault="00644DCC">
          <w:pPr>
            <w:pStyle w:val="T2"/>
            <w:rPr>
              <w:rFonts w:asciiTheme="minorHAnsi" w:eastAsiaTheme="minorEastAsia" w:hAnsiTheme="minorHAnsi" w:cstheme="minorBidi"/>
              <w:noProof/>
              <w:sz w:val="22"/>
              <w:szCs w:val="22"/>
            </w:rPr>
          </w:pPr>
          <w:hyperlink w:anchor="_Toc6680625" w:history="1">
            <w:r w:rsidR="007F5F6F" w:rsidRPr="00E73DAC">
              <w:rPr>
                <w:rStyle w:val="Kpr"/>
                <w:noProof/>
              </w:rPr>
              <w:t>3.1</w:t>
            </w:r>
            <w:r w:rsidR="007F5F6F">
              <w:rPr>
                <w:rFonts w:asciiTheme="minorHAnsi" w:eastAsiaTheme="minorEastAsia" w:hAnsiTheme="minorHAnsi" w:cstheme="minorBidi"/>
                <w:noProof/>
                <w:sz w:val="22"/>
                <w:szCs w:val="22"/>
              </w:rPr>
              <w:tab/>
            </w:r>
            <w:r w:rsidR="007F5F6F" w:rsidRPr="00E73DAC">
              <w:rPr>
                <w:rStyle w:val="Kpr"/>
                <w:noProof/>
              </w:rPr>
              <w:t>Weakly Supervised Extraction of Computer Security Events from Twitter</w:t>
            </w:r>
            <w:r w:rsidR="007F5F6F">
              <w:rPr>
                <w:noProof/>
                <w:webHidden/>
              </w:rPr>
              <w:tab/>
            </w:r>
            <w:r w:rsidR="007F5F6F">
              <w:rPr>
                <w:noProof/>
                <w:webHidden/>
              </w:rPr>
              <w:fldChar w:fldCharType="begin"/>
            </w:r>
            <w:r w:rsidR="007F5F6F">
              <w:rPr>
                <w:noProof/>
                <w:webHidden/>
              </w:rPr>
              <w:instrText xml:space="preserve"> PAGEREF _Toc6680625 \h </w:instrText>
            </w:r>
            <w:r w:rsidR="007F5F6F">
              <w:rPr>
                <w:noProof/>
                <w:webHidden/>
              </w:rPr>
            </w:r>
            <w:r w:rsidR="007F5F6F">
              <w:rPr>
                <w:noProof/>
                <w:webHidden/>
              </w:rPr>
              <w:fldChar w:fldCharType="separate"/>
            </w:r>
            <w:r w:rsidR="00D26C10">
              <w:rPr>
                <w:noProof/>
                <w:webHidden/>
              </w:rPr>
              <w:t>31</w:t>
            </w:r>
            <w:r w:rsidR="007F5F6F">
              <w:rPr>
                <w:noProof/>
                <w:webHidden/>
              </w:rPr>
              <w:fldChar w:fldCharType="end"/>
            </w:r>
          </w:hyperlink>
        </w:p>
        <w:p w14:paraId="615A888D" w14:textId="0A73386A" w:rsidR="007F5F6F" w:rsidRDefault="00644DCC">
          <w:pPr>
            <w:pStyle w:val="T2"/>
            <w:rPr>
              <w:rFonts w:asciiTheme="minorHAnsi" w:eastAsiaTheme="minorEastAsia" w:hAnsiTheme="minorHAnsi" w:cstheme="minorBidi"/>
              <w:noProof/>
              <w:sz w:val="22"/>
              <w:szCs w:val="22"/>
            </w:rPr>
          </w:pPr>
          <w:hyperlink w:anchor="_Toc6680626" w:history="1">
            <w:r w:rsidR="007F5F6F" w:rsidRPr="00E73DAC">
              <w:rPr>
                <w:rStyle w:val="Kpr"/>
                <w:noProof/>
              </w:rPr>
              <w:t>3.2</w:t>
            </w:r>
            <w:r w:rsidR="007F5F6F">
              <w:rPr>
                <w:rFonts w:asciiTheme="minorHAnsi" w:eastAsiaTheme="minorEastAsia" w:hAnsiTheme="minorHAnsi" w:cstheme="minorBidi"/>
                <w:noProof/>
                <w:sz w:val="22"/>
                <w:szCs w:val="22"/>
              </w:rPr>
              <w:tab/>
            </w:r>
            <w:r w:rsidR="007F5F6F" w:rsidRPr="00E73DAC">
              <w:rPr>
                <w:rStyle w:val="Kpr"/>
                <w:noProof/>
              </w:rPr>
              <w:t>Automatic Detection of Cyber Security Related Accounts on Online Social Networks: Twitter as an Example</w:t>
            </w:r>
            <w:r w:rsidR="007F5F6F">
              <w:rPr>
                <w:noProof/>
                <w:webHidden/>
              </w:rPr>
              <w:tab/>
            </w:r>
            <w:r w:rsidR="007F5F6F">
              <w:rPr>
                <w:noProof/>
                <w:webHidden/>
              </w:rPr>
              <w:fldChar w:fldCharType="begin"/>
            </w:r>
            <w:r w:rsidR="007F5F6F">
              <w:rPr>
                <w:noProof/>
                <w:webHidden/>
              </w:rPr>
              <w:instrText xml:space="preserve"> PAGEREF _Toc6680626 \h </w:instrText>
            </w:r>
            <w:r w:rsidR="007F5F6F">
              <w:rPr>
                <w:noProof/>
                <w:webHidden/>
              </w:rPr>
            </w:r>
            <w:r w:rsidR="007F5F6F">
              <w:rPr>
                <w:noProof/>
                <w:webHidden/>
              </w:rPr>
              <w:fldChar w:fldCharType="separate"/>
            </w:r>
            <w:r w:rsidR="00D26C10">
              <w:rPr>
                <w:noProof/>
                <w:webHidden/>
              </w:rPr>
              <w:t>33</w:t>
            </w:r>
            <w:r w:rsidR="007F5F6F">
              <w:rPr>
                <w:noProof/>
                <w:webHidden/>
              </w:rPr>
              <w:fldChar w:fldCharType="end"/>
            </w:r>
          </w:hyperlink>
        </w:p>
        <w:p w14:paraId="69356EE6" w14:textId="3F00540A" w:rsidR="007F5F6F" w:rsidRDefault="00644DCC">
          <w:pPr>
            <w:pStyle w:val="T2"/>
            <w:rPr>
              <w:rFonts w:asciiTheme="minorHAnsi" w:eastAsiaTheme="minorEastAsia" w:hAnsiTheme="minorHAnsi" w:cstheme="minorBidi"/>
              <w:noProof/>
              <w:sz w:val="22"/>
              <w:szCs w:val="22"/>
            </w:rPr>
          </w:pPr>
          <w:hyperlink w:anchor="_Toc6680627" w:history="1">
            <w:r w:rsidR="007F5F6F" w:rsidRPr="00E73DAC">
              <w:rPr>
                <w:rStyle w:val="Kpr"/>
                <w:noProof/>
              </w:rPr>
              <w:t>3.3</w:t>
            </w:r>
            <w:r w:rsidR="007F5F6F">
              <w:rPr>
                <w:rFonts w:asciiTheme="minorHAnsi" w:eastAsiaTheme="minorEastAsia" w:hAnsiTheme="minorHAnsi" w:cstheme="minorBidi"/>
                <w:noProof/>
                <w:sz w:val="22"/>
                <w:szCs w:val="22"/>
              </w:rPr>
              <w:tab/>
            </w:r>
            <w:r w:rsidR="007F5F6F" w:rsidRPr="00E73DAC">
              <w:rPr>
                <w:rStyle w:val="Kpr"/>
                <w:noProof/>
              </w:rPr>
              <w:t>DDoS Event Forecasting using Twitter Data</w:t>
            </w:r>
            <w:r w:rsidR="007F5F6F">
              <w:rPr>
                <w:noProof/>
                <w:webHidden/>
              </w:rPr>
              <w:tab/>
            </w:r>
            <w:r w:rsidR="007F5F6F">
              <w:rPr>
                <w:noProof/>
                <w:webHidden/>
              </w:rPr>
              <w:fldChar w:fldCharType="begin"/>
            </w:r>
            <w:r w:rsidR="007F5F6F">
              <w:rPr>
                <w:noProof/>
                <w:webHidden/>
              </w:rPr>
              <w:instrText xml:space="preserve"> PAGEREF _Toc6680627 \h </w:instrText>
            </w:r>
            <w:r w:rsidR="007F5F6F">
              <w:rPr>
                <w:noProof/>
                <w:webHidden/>
              </w:rPr>
            </w:r>
            <w:r w:rsidR="007F5F6F">
              <w:rPr>
                <w:noProof/>
                <w:webHidden/>
              </w:rPr>
              <w:fldChar w:fldCharType="separate"/>
            </w:r>
            <w:r w:rsidR="00D26C10">
              <w:rPr>
                <w:noProof/>
                <w:webHidden/>
              </w:rPr>
              <w:t>33</w:t>
            </w:r>
            <w:r w:rsidR="007F5F6F">
              <w:rPr>
                <w:noProof/>
                <w:webHidden/>
              </w:rPr>
              <w:fldChar w:fldCharType="end"/>
            </w:r>
          </w:hyperlink>
        </w:p>
        <w:p w14:paraId="41EC5A0D" w14:textId="70CBB3DC" w:rsidR="007F5F6F" w:rsidRDefault="00644DCC">
          <w:pPr>
            <w:pStyle w:val="T2"/>
            <w:rPr>
              <w:rFonts w:asciiTheme="minorHAnsi" w:eastAsiaTheme="minorEastAsia" w:hAnsiTheme="minorHAnsi" w:cstheme="minorBidi"/>
              <w:noProof/>
              <w:sz w:val="22"/>
              <w:szCs w:val="22"/>
            </w:rPr>
          </w:pPr>
          <w:hyperlink w:anchor="_Toc6680628" w:history="1">
            <w:r w:rsidR="007F5F6F" w:rsidRPr="00E73DAC">
              <w:rPr>
                <w:rStyle w:val="Kpr"/>
                <w:noProof/>
              </w:rPr>
              <w:t>3.4</w:t>
            </w:r>
            <w:r w:rsidR="007F5F6F">
              <w:rPr>
                <w:rFonts w:asciiTheme="minorHAnsi" w:eastAsiaTheme="minorEastAsia" w:hAnsiTheme="minorHAnsi" w:cstheme="minorBidi"/>
                <w:noProof/>
                <w:sz w:val="22"/>
                <w:szCs w:val="22"/>
              </w:rPr>
              <w:tab/>
            </w:r>
            <w:r w:rsidR="007F5F6F" w:rsidRPr="00E73DAC">
              <w:rPr>
                <w:rStyle w:val="Kpr"/>
                <w:noProof/>
              </w:rPr>
              <w:t>Prediction of drive-by download attacks on Twitter</w:t>
            </w:r>
            <w:r w:rsidR="007F5F6F">
              <w:rPr>
                <w:noProof/>
                <w:webHidden/>
              </w:rPr>
              <w:tab/>
            </w:r>
            <w:r w:rsidR="007F5F6F">
              <w:rPr>
                <w:noProof/>
                <w:webHidden/>
              </w:rPr>
              <w:fldChar w:fldCharType="begin"/>
            </w:r>
            <w:r w:rsidR="007F5F6F">
              <w:rPr>
                <w:noProof/>
                <w:webHidden/>
              </w:rPr>
              <w:instrText xml:space="preserve"> PAGEREF _Toc6680628 \h </w:instrText>
            </w:r>
            <w:r w:rsidR="007F5F6F">
              <w:rPr>
                <w:noProof/>
                <w:webHidden/>
              </w:rPr>
            </w:r>
            <w:r w:rsidR="007F5F6F">
              <w:rPr>
                <w:noProof/>
                <w:webHidden/>
              </w:rPr>
              <w:fldChar w:fldCharType="separate"/>
            </w:r>
            <w:r w:rsidR="00D26C10">
              <w:rPr>
                <w:noProof/>
                <w:webHidden/>
              </w:rPr>
              <w:t>33</w:t>
            </w:r>
            <w:r w:rsidR="007F5F6F">
              <w:rPr>
                <w:noProof/>
                <w:webHidden/>
              </w:rPr>
              <w:fldChar w:fldCharType="end"/>
            </w:r>
          </w:hyperlink>
        </w:p>
        <w:p w14:paraId="23477F2A" w14:textId="4B1BDDDC" w:rsidR="007F5F6F" w:rsidRDefault="00644DCC">
          <w:pPr>
            <w:pStyle w:val="T2"/>
            <w:rPr>
              <w:rFonts w:asciiTheme="minorHAnsi" w:eastAsiaTheme="minorEastAsia" w:hAnsiTheme="minorHAnsi" w:cstheme="minorBidi"/>
              <w:noProof/>
              <w:sz w:val="22"/>
              <w:szCs w:val="22"/>
            </w:rPr>
          </w:pPr>
          <w:hyperlink w:anchor="_Toc6680629" w:history="1">
            <w:r w:rsidR="007F5F6F" w:rsidRPr="00E73DAC">
              <w:rPr>
                <w:rStyle w:val="Kpr"/>
                <w:noProof/>
              </w:rPr>
              <w:t>3.5</w:t>
            </w:r>
            <w:r w:rsidR="007F5F6F">
              <w:rPr>
                <w:rFonts w:asciiTheme="minorHAnsi" w:eastAsiaTheme="minorEastAsia" w:hAnsiTheme="minorHAnsi" w:cstheme="minorBidi"/>
                <w:noProof/>
                <w:sz w:val="22"/>
                <w:szCs w:val="22"/>
              </w:rPr>
              <w:tab/>
            </w:r>
            <w:r w:rsidR="007F5F6F" w:rsidRPr="00E73DAC">
              <w:rPr>
                <w:rStyle w:val="Kpr"/>
                <w:noProof/>
              </w:rPr>
              <w:t>SONAR: Automatic Detection of Cyber Security Events over the Twitter Stream</w:t>
            </w:r>
            <w:r w:rsidR="007F5F6F">
              <w:rPr>
                <w:noProof/>
                <w:webHidden/>
              </w:rPr>
              <w:tab/>
            </w:r>
            <w:r w:rsidR="007F5F6F">
              <w:rPr>
                <w:noProof/>
                <w:webHidden/>
              </w:rPr>
              <w:fldChar w:fldCharType="begin"/>
            </w:r>
            <w:r w:rsidR="007F5F6F">
              <w:rPr>
                <w:noProof/>
                <w:webHidden/>
              </w:rPr>
              <w:instrText xml:space="preserve"> PAGEREF _Toc6680629 \h </w:instrText>
            </w:r>
            <w:r w:rsidR="007F5F6F">
              <w:rPr>
                <w:noProof/>
                <w:webHidden/>
              </w:rPr>
            </w:r>
            <w:r w:rsidR="007F5F6F">
              <w:rPr>
                <w:noProof/>
                <w:webHidden/>
              </w:rPr>
              <w:fldChar w:fldCharType="separate"/>
            </w:r>
            <w:r w:rsidR="00D26C10">
              <w:rPr>
                <w:noProof/>
                <w:webHidden/>
              </w:rPr>
              <w:t>34</w:t>
            </w:r>
            <w:r w:rsidR="007F5F6F">
              <w:rPr>
                <w:noProof/>
                <w:webHidden/>
              </w:rPr>
              <w:fldChar w:fldCharType="end"/>
            </w:r>
          </w:hyperlink>
        </w:p>
        <w:p w14:paraId="08E62AF4" w14:textId="33ED32E3" w:rsidR="007F5F6F" w:rsidRDefault="00644DCC">
          <w:pPr>
            <w:pStyle w:val="T2"/>
            <w:rPr>
              <w:rFonts w:asciiTheme="minorHAnsi" w:eastAsiaTheme="minorEastAsia" w:hAnsiTheme="minorHAnsi" w:cstheme="minorBidi"/>
              <w:noProof/>
              <w:sz w:val="22"/>
              <w:szCs w:val="22"/>
            </w:rPr>
          </w:pPr>
          <w:hyperlink w:anchor="_Toc6680630" w:history="1">
            <w:r w:rsidR="007F5F6F" w:rsidRPr="00E73DAC">
              <w:rPr>
                <w:rStyle w:val="Kpr"/>
                <w:noProof/>
              </w:rPr>
              <w:t>3.6</w:t>
            </w:r>
            <w:r w:rsidR="007F5F6F">
              <w:rPr>
                <w:rFonts w:asciiTheme="minorHAnsi" w:eastAsiaTheme="minorEastAsia" w:hAnsiTheme="minorHAnsi" w:cstheme="minorBidi"/>
                <w:noProof/>
                <w:sz w:val="22"/>
                <w:szCs w:val="22"/>
              </w:rPr>
              <w:tab/>
            </w:r>
            <w:r w:rsidR="007F5F6F" w:rsidRPr="00E73DAC">
              <w:rPr>
                <w:rStyle w:val="Kpr"/>
                <w:noProof/>
              </w:rPr>
              <w:t>Crowdsourcing Cybersecurity: Cyber Attack Detection using Social Media</w:t>
            </w:r>
            <w:r w:rsidR="007F5F6F">
              <w:rPr>
                <w:noProof/>
                <w:webHidden/>
              </w:rPr>
              <w:tab/>
            </w:r>
            <w:r w:rsidR="007F5F6F">
              <w:rPr>
                <w:noProof/>
                <w:webHidden/>
              </w:rPr>
              <w:fldChar w:fldCharType="begin"/>
            </w:r>
            <w:r w:rsidR="007F5F6F">
              <w:rPr>
                <w:noProof/>
                <w:webHidden/>
              </w:rPr>
              <w:instrText xml:space="preserve"> PAGEREF _Toc6680630 \h </w:instrText>
            </w:r>
            <w:r w:rsidR="007F5F6F">
              <w:rPr>
                <w:noProof/>
                <w:webHidden/>
              </w:rPr>
            </w:r>
            <w:r w:rsidR="007F5F6F">
              <w:rPr>
                <w:noProof/>
                <w:webHidden/>
              </w:rPr>
              <w:fldChar w:fldCharType="separate"/>
            </w:r>
            <w:r w:rsidR="00D26C10">
              <w:rPr>
                <w:noProof/>
                <w:webHidden/>
              </w:rPr>
              <w:t>35</w:t>
            </w:r>
            <w:r w:rsidR="007F5F6F">
              <w:rPr>
                <w:noProof/>
                <w:webHidden/>
              </w:rPr>
              <w:fldChar w:fldCharType="end"/>
            </w:r>
          </w:hyperlink>
        </w:p>
        <w:p w14:paraId="010A8B11" w14:textId="1EC3E655" w:rsidR="007F5F6F" w:rsidRDefault="00644DCC">
          <w:pPr>
            <w:pStyle w:val="T1"/>
            <w:rPr>
              <w:rFonts w:asciiTheme="minorHAnsi" w:eastAsiaTheme="minorEastAsia" w:hAnsiTheme="minorHAnsi" w:cstheme="minorBidi"/>
              <w:noProof/>
              <w:sz w:val="22"/>
              <w:szCs w:val="22"/>
            </w:rPr>
          </w:pPr>
          <w:hyperlink w:anchor="_Toc6680631" w:history="1">
            <w:r w:rsidR="007F5F6F" w:rsidRPr="00E73DAC">
              <w:rPr>
                <w:rStyle w:val="Kpr"/>
                <w:noProof/>
              </w:rPr>
              <w:t>4</w:t>
            </w:r>
            <w:r w:rsidR="007F5F6F">
              <w:rPr>
                <w:rFonts w:asciiTheme="minorHAnsi" w:eastAsiaTheme="minorEastAsia" w:hAnsiTheme="minorHAnsi" w:cstheme="minorBidi"/>
                <w:noProof/>
                <w:sz w:val="22"/>
                <w:szCs w:val="22"/>
              </w:rPr>
              <w:tab/>
            </w:r>
            <w:r w:rsidR="007F5F6F" w:rsidRPr="00E73DAC">
              <w:rPr>
                <w:rStyle w:val="Kpr"/>
                <w:noProof/>
              </w:rPr>
              <w:t>SYSTEM ARCHITECTURE AND DESIGN</w:t>
            </w:r>
            <w:r w:rsidR="007F5F6F">
              <w:rPr>
                <w:noProof/>
                <w:webHidden/>
              </w:rPr>
              <w:tab/>
            </w:r>
            <w:r w:rsidR="007F5F6F">
              <w:rPr>
                <w:noProof/>
                <w:webHidden/>
              </w:rPr>
              <w:fldChar w:fldCharType="begin"/>
            </w:r>
            <w:r w:rsidR="007F5F6F">
              <w:rPr>
                <w:noProof/>
                <w:webHidden/>
              </w:rPr>
              <w:instrText xml:space="preserve"> PAGEREF _Toc6680631 \h </w:instrText>
            </w:r>
            <w:r w:rsidR="007F5F6F">
              <w:rPr>
                <w:noProof/>
                <w:webHidden/>
              </w:rPr>
            </w:r>
            <w:r w:rsidR="007F5F6F">
              <w:rPr>
                <w:noProof/>
                <w:webHidden/>
              </w:rPr>
              <w:fldChar w:fldCharType="separate"/>
            </w:r>
            <w:r w:rsidR="00D26C10">
              <w:rPr>
                <w:noProof/>
                <w:webHidden/>
              </w:rPr>
              <w:t>37</w:t>
            </w:r>
            <w:r w:rsidR="007F5F6F">
              <w:rPr>
                <w:noProof/>
                <w:webHidden/>
              </w:rPr>
              <w:fldChar w:fldCharType="end"/>
            </w:r>
          </w:hyperlink>
        </w:p>
        <w:p w14:paraId="0C85B60A" w14:textId="1F89B8B8" w:rsidR="007F5F6F" w:rsidRDefault="00644DCC">
          <w:pPr>
            <w:pStyle w:val="T2"/>
            <w:rPr>
              <w:rFonts w:asciiTheme="minorHAnsi" w:eastAsiaTheme="minorEastAsia" w:hAnsiTheme="minorHAnsi" w:cstheme="minorBidi"/>
              <w:noProof/>
              <w:sz w:val="22"/>
              <w:szCs w:val="22"/>
            </w:rPr>
          </w:pPr>
          <w:hyperlink w:anchor="_Toc6680632" w:history="1">
            <w:r w:rsidR="007F5F6F" w:rsidRPr="00E73DAC">
              <w:rPr>
                <w:rStyle w:val="Kpr"/>
                <w:noProof/>
              </w:rPr>
              <w:t>4.1</w:t>
            </w:r>
            <w:r w:rsidR="007F5F6F">
              <w:rPr>
                <w:rFonts w:asciiTheme="minorHAnsi" w:eastAsiaTheme="minorEastAsia" w:hAnsiTheme="minorHAnsi" w:cstheme="minorBidi"/>
                <w:noProof/>
                <w:sz w:val="22"/>
                <w:szCs w:val="22"/>
              </w:rPr>
              <w:tab/>
            </w:r>
            <w:r w:rsidR="007F5F6F" w:rsidRPr="00E73DAC">
              <w:rPr>
                <w:rStyle w:val="Kpr"/>
                <w:noProof/>
              </w:rPr>
              <w:t>Approach</w:t>
            </w:r>
            <w:r w:rsidR="007F5F6F">
              <w:rPr>
                <w:noProof/>
                <w:webHidden/>
              </w:rPr>
              <w:tab/>
            </w:r>
            <w:r w:rsidR="007F5F6F">
              <w:rPr>
                <w:noProof/>
                <w:webHidden/>
              </w:rPr>
              <w:fldChar w:fldCharType="begin"/>
            </w:r>
            <w:r w:rsidR="007F5F6F">
              <w:rPr>
                <w:noProof/>
                <w:webHidden/>
              </w:rPr>
              <w:instrText xml:space="preserve"> PAGEREF _Toc6680632 \h </w:instrText>
            </w:r>
            <w:r w:rsidR="007F5F6F">
              <w:rPr>
                <w:noProof/>
                <w:webHidden/>
              </w:rPr>
            </w:r>
            <w:r w:rsidR="007F5F6F">
              <w:rPr>
                <w:noProof/>
                <w:webHidden/>
              </w:rPr>
              <w:fldChar w:fldCharType="separate"/>
            </w:r>
            <w:r w:rsidR="00D26C10">
              <w:rPr>
                <w:noProof/>
                <w:webHidden/>
              </w:rPr>
              <w:t>37</w:t>
            </w:r>
            <w:r w:rsidR="007F5F6F">
              <w:rPr>
                <w:noProof/>
                <w:webHidden/>
              </w:rPr>
              <w:fldChar w:fldCharType="end"/>
            </w:r>
          </w:hyperlink>
        </w:p>
        <w:p w14:paraId="00A54D38" w14:textId="2F53B0B5" w:rsidR="007F5F6F" w:rsidRDefault="00644DCC">
          <w:pPr>
            <w:pStyle w:val="T2"/>
            <w:rPr>
              <w:rFonts w:asciiTheme="minorHAnsi" w:eastAsiaTheme="minorEastAsia" w:hAnsiTheme="minorHAnsi" w:cstheme="minorBidi"/>
              <w:noProof/>
              <w:sz w:val="22"/>
              <w:szCs w:val="22"/>
            </w:rPr>
          </w:pPr>
          <w:hyperlink w:anchor="_Toc6680633" w:history="1">
            <w:r w:rsidR="007F5F6F" w:rsidRPr="00E73DAC">
              <w:rPr>
                <w:rStyle w:val="Kpr"/>
                <w:noProof/>
              </w:rPr>
              <w:t>4.2</w:t>
            </w:r>
            <w:r w:rsidR="007F5F6F">
              <w:rPr>
                <w:rFonts w:asciiTheme="minorHAnsi" w:eastAsiaTheme="minorEastAsia" w:hAnsiTheme="minorHAnsi" w:cstheme="minorBidi"/>
                <w:noProof/>
                <w:sz w:val="22"/>
                <w:szCs w:val="22"/>
              </w:rPr>
              <w:tab/>
            </w:r>
            <w:r w:rsidR="007F5F6F" w:rsidRPr="00E73DAC">
              <w:rPr>
                <w:rStyle w:val="Kpr"/>
                <w:noProof/>
              </w:rPr>
              <w:t>Taxonomy</w:t>
            </w:r>
            <w:r w:rsidR="007F5F6F">
              <w:rPr>
                <w:noProof/>
                <w:webHidden/>
              </w:rPr>
              <w:tab/>
            </w:r>
            <w:r w:rsidR="007F5F6F">
              <w:rPr>
                <w:noProof/>
                <w:webHidden/>
              </w:rPr>
              <w:fldChar w:fldCharType="begin"/>
            </w:r>
            <w:r w:rsidR="007F5F6F">
              <w:rPr>
                <w:noProof/>
                <w:webHidden/>
              </w:rPr>
              <w:instrText xml:space="preserve"> PAGEREF _Toc6680633 \h </w:instrText>
            </w:r>
            <w:r w:rsidR="007F5F6F">
              <w:rPr>
                <w:noProof/>
                <w:webHidden/>
              </w:rPr>
            </w:r>
            <w:r w:rsidR="007F5F6F">
              <w:rPr>
                <w:noProof/>
                <w:webHidden/>
              </w:rPr>
              <w:fldChar w:fldCharType="separate"/>
            </w:r>
            <w:r w:rsidR="00D26C10">
              <w:rPr>
                <w:noProof/>
                <w:webHidden/>
              </w:rPr>
              <w:t>37</w:t>
            </w:r>
            <w:r w:rsidR="007F5F6F">
              <w:rPr>
                <w:noProof/>
                <w:webHidden/>
              </w:rPr>
              <w:fldChar w:fldCharType="end"/>
            </w:r>
          </w:hyperlink>
        </w:p>
        <w:p w14:paraId="60900312" w14:textId="26560B26" w:rsidR="007F5F6F" w:rsidRDefault="00644DCC">
          <w:pPr>
            <w:pStyle w:val="T2"/>
            <w:rPr>
              <w:rFonts w:asciiTheme="minorHAnsi" w:eastAsiaTheme="minorEastAsia" w:hAnsiTheme="minorHAnsi" w:cstheme="minorBidi"/>
              <w:noProof/>
              <w:sz w:val="22"/>
              <w:szCs w:val="22"/>
            </w:rPr>
          </w:pPr>
          <w:hyperlink w:anchor="_Toc6680634" w:history="1">
            <w:r w:rsidR="007F5F6F" w:rsidRPr="00E73DAC">
              <w:rPr>
                <w:rStyle w:val="Kpr"/>
                <w:noProof/>
              </w:rPr>
              <w:t>4.3</w:t>
            </w:r>
            <w:r w:rsidR="007F5F6F">
              <w:rPr>
                <w:rFonts w:asciiTheme="minorHAnsi" w:eastAsiaTheme="minorEastAsia" w:hAnsiTheme="minorHAnsi" w:cstheme="minorBidi"/>
                <w:noProof/>
                <w:sz w:val="22"/>
                <w:szCs w:val="22"/>
              </w:rPr>
              <w:tab/>
            </w:r>
            <w:r w:rsidR="007F5F6F" w:rsidRPr="00E73DAC">
              <w:rPr>
                <w:rStyle w:val="Kpr"/>
                <w:noProof/>
              </w:rPr>
              <w:t>Data Collection</w:t>
            </w:r>
            <w:r w:rsidR="007F5F6F">
              <w:rPr>
                <w:noProof/>
                <w:webHidden/>
              </w:rPr>
              <w:tab/>
            </w:r>
            <w:r w:rsidR="007F5F6F">
              <w:rPr>
                <w:noProof/>
                <w:webHidden/>
              </w:rPr>
              <w:fldChar w:fldCharType="begin"/>
            </w:r>
            <w:r w:rsidR="007F5F6F">
              <w:rPr>
                <w:noProof/>
                <w:webHidden/>
              </w:rPr>
              <w:instrText xml:space="preserve"> PAGEREF _Toc6680634 \h </w:instrText>
            </w:r>
            <w:r w:rsidR="007F5F6F">
              <w:rPr>
                <w:noProof/>
                <w:webHidden/>
              </w:rPr>
            </w:r>
            <w:r w:rsidR="007F5F6F">
              <w:rPr>
                <w:noProof/>
                <w:webHidden/>
              </w:rPr>
              <w:fldChar w:fldCharType="separate"/>
            </w:r>
            <w:r w:rsidR="00D26C10">
              <w:rPr>
                <w:noProof/>
                <w:webHidden/>
              </w:rPr>
              <w:t>37</w:t>
            </w:r>
            <w:r w:rsidR="007F5F6F">
              <w:rPr>
                <w:noProof/>
                <w:webHidden/>
              </w:rPr>
              <w:fldChar w:fldCharType="end"/>
            </w:r>
          </w:hyperlink>
        </w:p>
        <w:p w14:paraId="0FD2A1B2" w14:textId="02CAB4CE" w:rsidR="007F5F6F" w:rsidRDefault="00644DCC">
          <w:pPr>
            <w:pStyle w:val="T2"/>
            <w:rPr>
              <w:rFonts w:asciiTheme="minorHAnsi" w:eastAsiaTheme="minorEastAsia" w:hAnsiTheme="minorHAnsi" w:cstheme="minorBidi"/>
              <w:noProof/>
              <w:sz w:val="22"/>
              <w:szCs w:val="22"/>
            </w:rPr>
          </w:pPr>
          <w:hyperlink w:anchor="_Toc6680635" w:history="1">
            <w:r w:rsidR="007F5F6F" w:rsidRPr="00E73DAC">
              <w:rPr>
                <w:rStyle w:val="Kpr"/>
                <w:noProof/>
              </w:rPr>
              <w:t>4.4</w:t>
            </w:r>
            <w:r w:rsidR="007F5F6F">
              <w:rPr>
                <w:rFonts w:asciiTheme="minorHAnsi" w:eastAsiaTheme="minorEastAsia" w:hAnsiTheme="minorHAnsi" w:cstheme="minorBidi"/>
                <w:noProof/>
                <w:sz w:val="22"/>
                <w:szCs w:val="22"/>
              </w:rPr>
              <w:tab/>
            </w:r>
            <w:r w:rsidR="007F5F6F" w:rsidRPr="00E73DAC">
              <w:rPr>
                <w:rStyle w:val="Kpr"/>
                <w:noProof/>
              </w:rPr>
              <w:t>Data Preprocessing</w:t>
            </w:r>
            <w:r w:rsidR="007F5F6F">
              <w:rPr>
                <w:noProof/>
                <w:webHidden/>
              </w:rPr>
              <w:tab/>
            </w:r>
            <w:r w:rsidR="007F5F6F">
              <w:rPr>
                <w:noProof/>
                <w:webHidden/>
              </w:rPr>
              <w:fldChar w:fldCharType="begin"/>
            </w:r>
            <w:r w:rsidR="007F5F6F">
              <w:rPr>
                <w:noProof/>
                <w:webHidden/>
              </w:rPr>
              <w:instrText xml:space="preserve"> PAGEREF _Toc6680635 \h </w:instrText>
            </w:r>
            <w:r w:rsidR="007F5F6F">
              <w:rPr>
                <w:noProof/>
                <w:webHidden/>
              </w:rPr>
            </w:r>
            <w:r w:rsidR="007F5F6F">
              <w:rPr>
                <w:noProof/>
                <w:webHidden/>
              </w:rPr>
              <w:fldChar w:fldCharType="separate"/>
            </w:r>
            <w:r w:rsidR="00D26C10">
              <w:rPr>
                <w:noProof/>
                <w:webHidden/>
              </w:rPr>
              <w:t>37</w:t>
            </w:r>
            <w:r w:rsidR="007F5F6F">
              <w:rPr>
                <w:noProof/>
                <w:webHidden/>
              </w:rPr>
              <w:fldChar w:fldCharType="end"/>
            </w:r>
          </w:hyperlink>
        </w:p>
        <w:p w14:paraId="1E91F053" w14:textId="12FAEB64" w:rsidR="007F5F6F" w:rsidRDefault="00644DCC">
          <w:pPr>
            <w:pStyle w:val="T2"/>
            <w:rPr>
              <w:rFonts w:asciiTheme="minorHAnsi" w:eastAsiaTheme="minorEastAsia" w:hAnsiTheme="minorHAnsi" w:cstheme="minorBidi"/>
              <w:noProof/>
              <w:sz w:val="22"/>
              <w:szCs w:val="22"/>
            </w:rPr>
          </w:pPr>
          <w:hyperlink w:anchor="_Toc6680636" w:history="1">
            <w:r w:rsidR="007F5F6F" w:rsidRPr="00E73DAC">
              <w:rPr>
                <w:rStyle w:val="Kpr"/>
                <w:noProof/>
              </w:rPr>
              <w:t>4.5</w:t>
            </w:r>
            <w:r w:rsidR="007F5F6F">
              <w:rPr>
                <w:rFonts w:asciiTheme="minorHAnsi" w:eastAsiaTheme="minorEastAsia" w:hAnsiTheme="minorHAnsi" w:cstheme="minorBidi"/>
                <w:noProof/>
                <w:sz w:val="22"/>
                <w:szCs w:val="22"/>
              </w:rPr>
              <w:tab/>
            </w:r>
            <w:r w:rsidR="007F5F6F" w:rsidRPr="00E73DAC">
              <w:rPr>
                <w:rStyle w:val="Kpr"/>
                <w:noProof/>
              </w:rPr>
              <w:t>Event Detection</w:t>
            </w:r>
            <w:r w:rsidR="007F5F6F">
              <w:rPr>
                <w:noProof/>
                <w:webHidden/>
              </w:rPr>
              <w:tab/>
            </w:r>
            <w:r w:rsidR="007F5F6F">
              <w:rPr>
                <w:noProof/>
                <w:webHidden/>
              </w:rPr>
              <w:fldChar w:fldCharType="begin"/>
            </w:r>
            <w:r w:rsidR="007F5F6F">
              <w:rPr>
                <w:noProof/>
                <w:webHidden/>
              </w:rPr>
              <w:instrText xml:space="preserve"> PAGEREF _Toc6680636 \h </w:instrText>
            </w:r>
            <w:r w:rsidR="007F5F6F">
              <w:rPr>
                <w:noProof/>
                <w:webHidden/>
              </w:rPr>
            </w:r>
            <w:r w:rsidR="007F5F6F">
              <w:rPr>
                <w:noProof/>
                <w:webHidden/>
              </w:rPr>
              <w:fldChar w:fldCharType="separate"/>
            </w:r>
            <w:r w:rsidR="00D26C10">
              <w:rPr>
                <w:noProof/>
                <w:webHidden/>
              </w:rPr>
              <w:t>37</w:t>
            </w:r>
            <w:r w:rsidR="007F5F6F">
              <w:rPr>
                <w:noProof/>
                <w:webHidden/>
              </w:rPr>
              <w:fldChar w:fldCharType="end"/>
            </w:r>
          </w:hyperlink>
        </w:p>
        <w:p w14:paraId="5FBD5EA4" w14:textId="0BFAC368" w:rsidR="007F5F6F" w:rsidRDefault="00644DCC">
          <w:pPr>
            <w:pStyle w:val="T1"/>
            <w:rPr>
              <w:rFonts w:asciiTheme="minorHAnsi" w:eastAsiaTheme="minorEastAsia" w:hAnsiTheme="minorHAnsi" w:cstheme="minorBidi"/>
              <w:noProof/>
              <w:sz w:val="22"/>
              <w:szCs w:val="22"/>
            </w:rPr>
          </w:pPr>
          <w:hyperlink w:anchor="_Toc6680637" w:history="1">
            <w:r w:rsidR="007F5F6F" w:rsidRPr="00E73DAC">
              <w:rPr>
                <w:rStyle w:val="Kpr"/>
                <w:noProof/>
              </w:rPr>
              <w:t>5</w:t>
            </w:r>
            <w:r w:rsidR="007F5F6F">
              <w:rPr>
                <w:rFonts w:asciiTheme="minorHAnsi" w:eastAsiaTheme="minorEastAsia" w:hAnsiTheme="minorHAnsi" w:cstheme="minorBidi"/>
                <w:noProof/>
                <w:sz w:val="22"/>
                <w:szCs w:val="22"/>
              </w:rPr>
              <w:tab/>
            </w:r>
            <w:r w:rsidR="007F5F6F" w:rsidRPr="00E73DAC">
              <w:rPr>
                <w:rStyle w:val="Kpr"/>
                <w:noProof/>
              </w:rPr>
              <w:t>IMPLEMENTATION</w:t>
            </w:r>
            <w:r w:rsidR="007F5F6F">
              <w:rPr>
                <w:noProof/>
                <w:webHidden/>
              </w:rPr>
              <w:tab/>
            </w:r>
            <w:r w:rsidR="007F5F6F">
              <w:rPr>
                <w:noProof/>
                <w:webHidden/>
              </w:rPr>
              <w:fldChar w:fldCharType="begin"/>
            </w:r>
            <w:r w:rsidR="007F5F6F">
              <w:rPr>
                <w:noProof/>
                <w:webHidden/>
              </w:rPr>
              <w:instrText xml:space="preserve"> PAGEREF _Toc6680637 \h </w:instrText>
            </w:r>
            <w:r w:rsidR="007F5F6F">
              <w:rPr>
                <w:noProof/>
                <w:webHidden/>
              </w:rPr>
            </w:r>
            <w:r w:rsidR="007F5F6F">
              <w:rPr>
                <w:noProof/>
                <w:webHidden/>
              </w:rPr>
              <w:fldChar w:fldCharType="separate"/>
            </w:r>
            <w:r w:rsidR="00D26C10">
              <w:rPr>
                <w:noProof/>
                <w:webHidden/>
              </w:rPr>
              <w:t>37</w:t>
            </w:r>
            <w:r w:rsidR="007F5F6F">
              <w:rPr>
                <w:noProof/>
                <w:webHidden/>
              </w:rPr>
              <w:fldChar w:fldCharType="end"/>
            </w:r>
          </w:hyperlink>
        </w:p>
        <w:p w14:paraId="7EE4A625" w14:textId="3068FA7E" w:rsidR="007F5F6F" w:rsidRDefault="00644DCC">
          <w:pPr>
            <w:pStyle w:val="T1"/>
            <w:rPr>
              <w:rFonts w:asciiTheme="minorHAnsi" w:eastAsiaTheme="minorEastAsia" w:hAnsiTheme="minorHAnsi" w:cstheme="minorBidi"/>
              <w:noProof/>
              <w:sz w:val="22"/>
              <w:szCs w:val="22"/>
            </w:rPr>
          </w:pPr>
          <w:hyperlink w:anchor="_Toc6680638" w:history="1">
            <w:r w:rsidR="007F5F6F" w:rsidRPr="00E73DAC">
              <w:rPr>
                <w:rStyle w:val="Kpr"/>
                <w:noProof/>
              </w:rPr>
              <w:t>6</w:t>
            </w:r>
            <w:r w:rsidR="007F5F6F">
              <w:rPr>
                <w:rFonts w:asciiTheme="minorHAnsi" w:eastAsiaTheme="minorEastAsia" w:hAnsiTheme="minorHAnsi" w:cstheme="minorBidi"/>
                <w:noProof/>
                <w:sz w:val="22"/>
                <w:szCs w:val="22"/>
              </w:rPr>
              <w:tab/>
            </w:r>
            <w:r w:rsidR="007F5F6F" w:rsidRPr="00E73DAC">
              <w:rPr>
                <w:rStyle w:val="Kpr"/>
                <w:noProof/>
              </w:rPr>
              <w:t>RESULTS</w:t>
            </w:r>
            <w:r w:rsidR="007F5F6F">
              <w:rPr>
                <w:noProof/>
                <w:webHidden/>
              </w:rPr>
              <w:tab/>
            </w:r>
            <w:r w:rsidR="007F5F6F">
              <w:rPr>
                <w:noProof/>
                <w:webHidden/>
              </w:rPr>
              <w:fldChar w:fldCharType="begin"/>
            </w:r>
            <w:r w:rsidR="007F5F6F">
              <w:rPr>
                <w:noProof/>
                <w:webHidden/>
              </w:rPr>
              <w:instrText xml:space="preserve"> PAGEREF _Toc6680638 \h </w:instrText>
            </w:r>
            <w:r w:rsidR="007F5F6F">
              <w:rPr>
                <w:noProof/>
                <w:webHidden/>
              </w:rPr>
            </w:r>
            <w:r w:rsidR="007F5F6F">
              <w:rPr>
                <w:noProof/>
                <w:webHidden/>
              </w:rPr>
              <w:fldChar w:fldCharType="separate"/>
            </w:r>
            <w:r w:rsidR="00D26C10">
              <w:rPr>
                <w:noProof/>
                <w:webHidden/>
              </w:rPr>
              <w:t>37</w:t>
            </w:r>
            <w:r w:rsidR="007F5F6F">
              <w:rPr>
                <w:noProof/>
                <w:webHidden/>
              </w:rPr>
              <w:fldChar w:fldCharType="end"/>
            </w:r>
          </w:hyperlink>
        </w:p>
        <w:p w14:paraId="24C6E137" w14:textId="31243779" w:rsidR="007F5F6F" w:rsidRDefault="00644DCC">
          <w:pPr>
            <w:pStyle w:val="T1"/>
            <w:rPr>
              <w:rFonts w:asciiTheme="minorHAnsi" w:eastAsiaTheme="minorEastAsia" w:hAnsiTheme="minorHAnsi" w:cstheme="minorBidi"/>
              <w:noProof/>
              <w:sz w:val="22"/>
              <w:szCs w:val="22"/>
            </w:rPr>
          </w:pPr>
          <w:hyperlink w:anchor="_Toc6680639" w:history="1">
            <w:r w:rsidR="007F5F6F" w:rsidRPr="00E73DAC">
              <w:rPr>
                <w:rStyle w:val="Kpr"/>
                <w:noProof/>
              </w:rPr>
              <w:t>7</w:t>
            </w:r>
            <w:r w:rsidR="007F5F6F">
              <w:rPr>
                <w:rFonts w:asciiTheme="minorHAnsi" w:eastAsiaTheme="minorEastAsia" w:hAnsiTheme="minorHAnsi" w:cstheme="minorBidi"/>
                <w:noProof/>
                <w:sz w:val="22"/>
                <w:szCs w:val="22"/>
              </w:rPr>
              <w:tab/>
            </w:r>
            <w:r w:rsidR="007F5F6F" w:rsidRPr="00E73DAC">
              <w:rPr>
                <w:rStyle w:val="Kpr"/>
                <w:noProof/>
              </w:rPr>
              <w:t>CONCLUSION AND FUTURE WORK</w:t>
            </w:r>
            <w:r w:rsidR="007F5F6F">
              <w:rPr>
                <w:noProof/>
                <w:webHidden/>
              </w:rPr>
              <w:tab/>
            </w:r>
            <w:r w:rsidR="007F5F6F">
              <w:rPr>
                <w:noProof/>
                <w:webHidden/>
              </w:rPr>
              <w:fldChar w:fldCharType="begin"/>
            </w:r>
            <w:r w:rsidR="007F5F6F">
              <w:rPr>
                <w:noProof/>
                <w:webHidden/>
              </w:rPr>
              <w:instrText xml:space="preserve"> PAGEREF _Toc6680639 \h </w:instrText>
            </w:r>
            <w:r w:rsidR="007F5F6F">
              <w:rPr>
                <w:noProof/>
                <w:webHidden/>
              </w:rPr>
            </w:r>
            <w:r w:rsidR="007F5F6F">
              <w:rPr>
                <w:noProof/>
                <w:webHidden/>
              </w:rPr>
              <w:fldChar w:fldCharType="separate"/>
            </w:r>
            <w:r w:rsidR="00D26C10">
              <w:rPr>
                <w:noProof/>
                <w:webHidden/>
              </w:rPr>
              <w:t>38</w:t>
            </w:r>
            <w:r w:rsidR="007F5F6F">
              <w:rPr>
                <w:noProof/>
                <w:webHidden/>
              </w:rPr>
              <w:fldChar w:fldCharType="end"/>
            </w:r>
          </w:hyperlink>
        </w:p>
        <w:p w14:paraId="7CBAB38C" w14:textId="66042C75" w:rsidR="007F5F6F" w:rsidRDefault="00644DCC">
          <w:pPr>
            <w:pStyle w:val="T2"/>
            <w:rPr>
              <w:rFonts w:asciiTheme="minorHAnsi" w:eastAsiaTheme="minorEastAsia" w:hAnsiTheme="minorHAnsi" w:cstheme="minorBidi"/>
              <w:noProof/>
              <w:sz w:val="22"/>
              <w:szCs w:val="22"/>
            </w:rPr>
          </w:pPr>
          <w:hyperlink w:anchor="_Toc6680640" w:history="1">
            <w:r w:rsidR="007F5F6F" w:rsidRPr="00E73DAC">
              <w:rPr>
                <w:rStyle w:val="Kpr"/>
                <w:noProof/>
              </w:rPr>
              <w:t>7.1</w:t>
            </w:r>
            <w:r w:rsidR="007F5F6F">
              <w:rPr>
                <w:rFonts w:asciiTheme="minorHAnsi" w:eastAsiaTheme="minorEastAsia" w:hAnsiTheme="minorHAnsi" w:cstheme="minorBidi"/>
                <w:noProof/>
                <w:sz w:val="22"/>
                <w:szCs w:val="22"/>
              </w:rPr>
              <w:tab/>
            </w:r>
            <w:r w:rsidR="007F5F6F" w:rsidRPr="00E73DAC">
              <w:rPr>
                <w:rStyle w:val="Kpr"/>
                <w:noProof/>
              </w:rPr>
              <w:t>Conclusion</w:t>
            </w:r>
            <w:r w:rsidR="007F5F6F">
              <w:rPr>
                <w:noProof/>
                <w:webHidden/>
              </w:rPr>
              <w:tab/>
            </w:r>
            <w:r w:rsidR="007F5F6F">
              <w:rPr>
                <w:noProof/>
                <w:webHidden/>
              </w:rPr>
              <w:fldChar w:fldCharType="begin"/>
            </w:r>
            <w:r w:rsidR="007F5F6F">
              <w:rPr>
                <w:noProof/>
                <w:webHidden/>
              </w:rPr>
              <w:instrText xml:space="preserve"> PAGEREF _Toc6680640 \h </w:instrText>
            </w:r>
            <w:r w:rsidR="007F5F6F">
              <w:rPr>
                <w:noProof/>
                <w:webHidden/>
              </w:rPr>
            </w:r>
            <w:r w:rsidR="007F5F6F">
              <w:rPr>
                <w:noProof/>
                <w:webHidden/>
              </w:rPr>
              <w:fldChar w:fldCharType="separate"/>
            </w:r>
            <w:r w:rsidR="00D26C10">
              <w:rPr>
                <w:noProof/>
                <w:webHidden/>
              </w:rPr>
              <w:t>38</w:t>
            </w:r>
            <w:r w:rsidR="007F5F6F">
              <w:rPr>
                <w:noProof/>
                <w:webHidden/>
              </w:rPr>
              <w:fldChar w:fldCharType="end"/>
            </w:r>
          </w:hyperlink>
        </w:p>
        <w:p w14:paraId="21870762" w14:textId="7BF60AAB" w:rsidR="007F5F6F" w:rsidRDefault="00644DCC">
          <w:pPr>
            <w:pStyle w:val="T2"/>
            <w:rPr>
              <w:rFonts w:asciiTheme="minorHAnsi" w:eastAsiaTheme="minorEastAsia" w:hAnsiTheme="minorHAnsi" w:cstheme="minorBidi"/>
              <w:noProof/>
              <w:sz w:val="22"/>
              <w:szCs w:val="22"/>
            </w:rPr>
          </w:pPr>
          <w:hyperlink w:anchor="_Toc6680641" w:history="1">
            <w:r w:rsidR="007F5F6F" w:rsidRPr="00E73DAC">
              <w:rPr>
                <w:rStyle w:val="Kpr"/>
                <w:noProof/>
              </w:rPr>
              <w:t>7.2</w:t>
            </w:r>
            <w:r w:rsidR="007F5F6F">
              <w:rPr>
                <w:rFonts w:asciiTheme="minorHAnsi" w:eastAsiaTheme="minorEastAsia" w:hAnsiTheme="minorHAnsi" w:cstheme="minorBidi"/>
                <w:noProof/>
                <w:sz w:val="22"/>
                <w:szCs w:val="22"/>
              </w:rPr>
              <w:tab/>
            </w:r>
            <w:r w:rsidR="007F5F6F" w:rsidRPr="00E73DAC">
              <w:rPr>
                <w:rStyle w:val="Kpr"/>
                <w:noProof/>
              </w:rPr>
              <w:t>Future Work</w:t>
            </w:r>
            <w:r w:rsidR="007F5F6F">
              <w:rPr>
                <w:noProof/>
                <w:webHidden/>
              </w:rPr>
              <w:tab/>
            </w:r>
            <w:r w:rsidR="007F5F6F">
              <w:rPr>
                <w:noProof/>
                <w:webHidden/>
              </w:rPr>
              <w:fldChar w:fldCharType="begin"/>
            </w:r>
            <w:r w:rsidR="007F5F6F">
              <w:rPr>
                <w:noProof/>
                <w:webHidden/>
              </w:rPr>
              <w:instrText xml:space="preserve"> PAGEREF _Toc6680641 \h </w:instrText>
            </w:r>
            <w:r w:rsidR="007F5F6F">
              <w:rPr>
                <w:noProof/>
                <w:webHidden/>
              </w:rPr>
            </w:r>
            <w:r w:rsidR="007F5F6F">
              <w:rPr>
                <w:noProof/>
                <w:webHidden/>
              </w:rPr>
              <w:fldChar w:fldCharType="separate"/>
            </w:r>
            <w:r w:rsidR="00D26C10">
              <w:rPr>
                <w:noProof/>
                <w:webHidden/>
              </w:rPr>
              <w:t>38</w:t>
            </w:r>
            <w:r w:rsidR="007F5F6F">
              <w:rPr>
                <w:noProof/>
                <w:webHidden/>
              </w:rPr>
              <w:fldChar w:fldCharType="end"/>
            </w:r>
          </w:hyperlink>
        </w:p>
        <w:p w14:paraId="54330873" w14:textId="230400D1" w:rsidR="007F5F6F" w:rsidRDefault="00644DCC">
          <w:pPr>
            <w:pStyle w:val="T1"/>
            <w:rPr>
              <w:rFonts w:asciiTheme="minorHAnsi" w:eastAsiaTheme="minorEastAsia" w:hAnsiTheme="minorHAnsi" w:cstheme="minorBidi"/>
              <w:noProof/>
              <w:sz w:val="22"/>
              <w:szCs w:val="22"/>
            </w:rPr>
          </w:pPr>
          <w:hyperlink w:anchor="_Toc6680642" w:history="1">
            <w:r w:rsidR="007F5F6F" w:rsidRPr="00E73DAC">
              <w:rPr>
                <w:rStyle w:val="Kpr"/>
                <w:noProof/>
              </w:rPr>
              <w:t>REFERENCES</w:t>
            </w:r>
            <w:r w:rsidR="007F5F6F">
              <w:rPr>
                <w:noProof/>
                <w:webHidden/>
              </w:rPr>
              <w:tab/>
            </w:r>
            <w:r w:rsidR="007F5F6F">
              <w:rPr>
                <w:noProof/>
                <w:webHidden/>
              </w:rPr>
              <w:fldChar w:fldCharType="begin"/>
            </w:r>
            <w:r w:rsidR="007F5F6F">
              <w:rPr>
                <w:noProof/>
                <w:webHidden/>
              </w:rPr>
              <w:instrText xml:space="preserve"> PAGEREF _Toc6680642 \h </w:instrText>
            </w:r>
            <w:r w:rsidR="007F5F6F">
              <w:rPr>
                <w:noProof/>
                <w:webHidden/>
              </w:rPr>
            </w:r>
            <w:r w:rsidR="007F5F6F">
              <w:rPr>
                <w:noProof/>
                <w:webHidden/>
              </w:rPr>
              <w:fldChar w:fldCharType="separate"/>
            </w:r>
            <w:r w:rsidR="00D26C10">
              <w:rPr>
                <w:noProof/>
                <w:webHidden/>
              </w:rPr>
              <w:t>39</w:t>
            </w:r>
            <w:r w:rsidR="007F5F6F">
              <w:rPr>
                <w:noProof/>
                <w:webHidden/>
              </w:rPr>
              <w:fldChar w:fldCharType="end"/>
            </w:r>
          </w:hyperlink>
        </w:p>
        <w:p w14:paraId="44D8196A" w14:textId="766EE167" w:rsidR="007F5F6F" w:rsidRDefault="00644DCC">
          <w:pPr>
            <w:pStyle w:val="T1"/>
            <w:rPr>
              <w:rFonts w:asciiTheme="minorHAnsi" w:eastAsiaTheme="minorEastAsia" w:hAnsiTheme="minorHAnsi" w:cstheme="minorBidi"/>
              <w:noProof/>
              <w:sz w:val="22"/>
              <w:szCs w:val="22"/>
            </w:rPr>
          </w:pPr>
          <w:hyperlink w:anchor="_Toc6680643" w:history="1">
            <w:r w:rsidR="007F5F6F" w:rsidRPr="00E73DAC">
              <w:rPr>
                <w:rStyle w:val="Kpr"/>
                <w:noProof/>
              </w:rPr>
              <w:t>APPENDICES</w:t>
            </w:r>
            <w:r w:rsidR="007F5F6F">
              <w:rPr>
                <w:noProof/>
                <w:webHidden/>
              </w:rPr>
              <w:tab/>
            </w:r>
            <w:r w:rsidR="007F5F6F">
              <w:rPr>
                <w:noProof/>
                <w:webHidden/>
              </w:rPr>
              <w:fldChar w:fldCharType="begin"/>
            </w:r>
            <w:r w:rsidR="007F5F6F">
              <w:rPr>
                <w:noProof/>
                <w:webHidden/>
              </w:rPr>
              <w:instrText xml:space="preserve"> PAGEREF _Toc6680643 \h </w:instrText>
            </w:r>
            <w:r w:rsidR="007F5F6F">
              <w:rPr>
                <w:noProof/>
                <w:webHidden/>
              </w:rPr>
            </w:r>
            <w:r w:rsidR="007F5F6F">
              <w:rPr>
                <w:noProof/>
                <w:webHidden/>
              </w:rPr>
              <w:fldChar w:fldCharType="separate"/>
            </w:r>
            <w:r w:rsidR="00D26C10">
              <w:rPr>
                <w:noProof/>
                <w:webHidden/>
              </w:rPr>
              <w:t>41</w:t>
            </w:r>
            <w:r w:rsidR="007F5F6F">
              <w:rPr>
                <w:noProof/>
                <w:webHidden/>
              </w:rPr>
              <w:fldChar w:fldCharType="end"/>
            </w:r>
          </w:hyperlink>
        </w:p>
        <w:p w14:paraId="3153D817" w14:textId="65E218B6" w:rsidR="007F5F6F" w:rsidRDefault="00644DCC">
          <w:pPr>
            <w:pStyle w:val="T1"/>
            <w:rPr>
              <w:rFonts w:asciiTheme="minorHAnsi" w:eastAsiaTheme="minorEastAsia" w:hAnsiTheme="minorHAnsi" w:cstheme="minorBidi"/>
              <w:noProof/>
              <w:sz w:val="22"/>
              <w:szCs w:val="22"/>
            </w:rPr>
          </w:pPr>
          <w:hyperlink w:anchor="_Toc6680644" w:history="1">
            <w:r w:rsidR="007F5F6F" w:rsidRPr="00E73DAC">
              <w:rPr>
                <w:rStyle w:val="Kpr"/>
                <w:noProof/>
              </w:rPr>
              <w:t>APPENDIX A</w:t>
            </w:r>
            <w:r w:rsidR="007F5F6F">
              <w:rPr>
                <w:noProof/>
                <w:webHidden/>
              </w:rPr>
              <w:tab/>
            </w:r>
            <w:r w:rsidR="007F5F6F">
              <w:rPr>
                <w:noProof/>
                <w:webHidden/>
              </w:rPr>
              <w:fldChar w:fldCharType="begin"/>
            </w:r>
            <w:r w:rsidR="007F5F6F">
              <w:rPr>
                <w:noProof/>
                <w:webHidden/>
              </w:rPr>
              <w:instrText xml:space="preserve"> PAGEREF _Toc6680644 \h </w:instrText>
            </w:r>
            <w:r w:rsidR="007F5F6F">
              <w:rPr>
                <w:noProof/>
                <w:webHidden/>
              </w:rPr>
            </w:r>
            <w:r w:rsidR="007F5F6F">
              <w:rPr>
                <w:noProof/>
                <w:webHidden/>
              </w:rPr>
              <w:fldChar w:fldCharType="separate"/>
            </w:r>
            <w:r w:rsidR="00D26C10">
              <w:rPr>
                <w:noProof/>
                <w:webHidden/>
              </w:rPr>
              <w:t>41</w:t>
            </w:r>
            <w:r w:rsidR="007F5F6F">
              <w:rPr>
                <w:noProof/>
                <w:webHidden/>
              </w:rPr>
              <w:fldChar w:fldCharType="end"/>
            </w:r>
          </w:hyperlink>
        </w:p>
        <w:p w14:paraId="7895C95D" w14:textId="44950A62" w:rsidR="007F5F6F" w:rsidRDefault="00644DCC">
          <w:pPr>
            <w:pStyle w:val="T1"/>
            <w:rPr>
              <w:rFonts w:asciiTheme="minorHAnsi" w:eastAsiaTheme="minorEastAsia" w:hAnsiTheme="minorHAnsi" w:cstheme="minorBidi"/>
              <w:noProof/>
              <w:sz w:val="22"/>
              <w:szCs w:val="22"/>
            </w:rPr>
          </w:pPr>
          <w:hyperlink w:anchor="_Toc6680645" w:history="1">
            <w:r w:rsidR="007F5F6F" w:rsidRPr="00E73DAC">
              <w:rPr>
                <w:rStyle w:val="Kpr"/>
                <w:noProof/>
              </w:rPr>
              <w:t>APPENDIX B</w:t>
            </w:r>
            <w:r w:rsidR="007F5F6F">
              <w:rPr>
                <w:noProof/>
                <w:webHidden/>
              </w:rPr>
              <w:tab/>
            </w:r>
            <w:r w:rsidR="007F5F6F">
              <w:rPr>
                <w:noProof/>
                <w:webHidden/>
              </w:rPr>
              <w:fldChar w:fldCharType="begin"/>
            </w:r>
            <w:r w:rsidR="007F5F6F">
              <w:rPr>
                <w:noProof/>
                <w:webHidden/>
              </w:rPr>
              <w:instrText xml:space="preserve"> PAGEREF _Toc6680645 \h </w:instrText>
            </w:r>
            <w:r w:rsidR="007F5F6F">
              <w:rPr>
                <w:noProof/>
                <w:webHidden/>
              </w:rPr>
            </w:r>
            <w:r w:rsidR="007F5F6F">
              <w:rPr>
                <w:noProof/>
                <w:webHidden/>
              </w:rPr>
              <w:fldChar w:fldCharType="separate"/>
            </w:r>
            <w:r w:rsidR="00D26C10">
              <w:rPr>
                <w:noProof/>
                <w:webHidden/>
              </w:rPr>
              <w:t>42</w:t>
            </w:r>
            <w:r w:rsidR="007F5F6F">
              <w:rPr>
                <w:noProof/>
                <w:webHidden/>
              </w:rPr>
              <w:fldChar w:fldCharType="end"/>
            </w:r>
          </w:hyperlink>
        </w:p>
        <w:p w14:paraId="5081F17F" w14:textId="72D48A27" w:rsidR="00A60818" w:rsidRPr="007E1CF6" w:rsidRDefault="00A60818">
          <w:pPr>
            <w:rPr>
              <w:noProof/>
            </w:rPr>
          </w:pPr>
          <w:r w:rsidRPr="007E1CF6">
            <w:rPr>
              <w:b/>
              <w:bCs/>
              <w:noProof/>
            </w:rPr>
            <w:fldChar w:fldCharType="end"/>
          </w:r>
        </w:p>
      </w:sdtContent>
    </w:sdt>
    <w:p w14:paraId="21A6A42A" w14:textId="10F498E2" w:rsidR="004B52EA" w:rsidRDefault="004B52EA" w:rsidP="00441446">
      <w:pPr>
        <w:pStyle w:val="Balk1"/>
        <w:numPr>
          <w:ilvl w:val="0"/>
          <w:numId w:val="0"/>
        </w:numPr>
        <w:jc w:val="center"/>
        <w:rPr>
          <w:noProof/>
        </w:rPr>
      </w:pPr>
    </w:p>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08C74816" w:rsidR="004B52EA" w:rsidRDefault="004B52EA" w:rsidP="004B52EA"/>
    <w:p w14:paraId="60253075" w14:textId="0DC0E8C0" w:rsidR="004B52EA" w:rsidRDefault="004B52EA" w:rsidP="004B52EA"/>
    <w:p w14:paraId="3CADC4F9" w14:textId="716A5946" w:rsidR="004B52EA" w:rsidRDefault="004B52EA" w:rsidP="004B52EA"/>
    <w:p w14:paraId="17EFC3F3" w14:textId="77777777" w:rsidR="004B52EA" w:rsidRPr="004B52EA" w:rsidRDefault="004B52EA" w:rsidP="004B52EA"/>
    <w:p w14:paraId="3EEBD722" w14:textId="39342CC7" w:rsidR="00814651" w:rsidRPr="007E1CF6" w:rsidRDefault="00814651" w:rsidP="00441446">
      <w:pPr>
        <w:pStyle w:val="Balk1"/>
        <w:numPr>
          <w:ilvl w:val="0"/>
          <w:numId w:val="0"/>
        </w:numPr>
        <w:jc w:val="center"/>
        <w:rPr>
          <w:noProof/>
        </w:rPr>
      </w:pPr>
      <w:bookmarkStart w:id="87" w:name="_Toc6680603"/>
      <w:r w:rsidRPr="007E1CF6">
        <w:rPr>
          <w:noProof/>
        </w:rPr>
        <w:t>LIST OF TABLES</w:t>
      </w:r>
      <w:bookmarkEnd w:id="87"/>
    </w:p>
    <w:p w14:paraId="3EEBD723" w14:textId="77777777" w:rsidR="00814651" w:rsidRPr="007E1CF6" w:rsidRDefault="00814651" w:rsidP="00814651">
      <w:pPr>
        <w:rPr>
          <w:noProof/>
        </w:rPr>
      </w:pPr>
    </w:p>
    <w:p w14:paraId="59DD28D3" w14:textId="19E204E2" w:rsidR="00B300EA"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11" w:anchor="_Toc6679617" w:history="1">
        <w:r w:rsidR="00B300EA" w:rsidRPr="006934A1">
          <w:rPr>
            <w:rStyle w:val="Kpr"/>
            <w:noProof/>
          </w:rPr>
          <w:t>Table 1: Example high-confidence events extracted using the system published within this paper</w:t>
        </w:r>
        <w:r w:rsidR="00B300EA">
          <w:rPr>
            <w:noProof/>
            <w:webHidden/>
          </w:rPr>
          <w:tab/>
        </w:r>
        <w:r w:rsidR="00B300EA">
          <w:rPr>
            <w:noProof/>
            <w:webHidden/>
          </w:rPr>
          <w:fldChar w:fldCharType="begin"/>
        </w:r>
        <w:r w:rsidR="00B300EA">
          <w:rPr>
            <w:noProof/>
            <w:webHidden/>
          </w:rPr>
          <w:instrText xml:space="preserve"> PAGEREF _Toc6679617 \h </w:instrText>
        </w:r>
        <w:r w:rsidR="00B300EA">
          <w:rPr>
            <w:noProof/>
            <w:webHidden/>
          </w:rPr>
        </w:r>
        <w:r w:rsidR="00B300EA">
          <w:rPr>
            <w:noProof/>
            <w:webHidden/>
          </w:rPr>
          <w:fldChar w:fldCharType="separate"/>
        </w:r>
        <w:r w:rsidR="00D26C10">
          <w:rPr>
            <w:noProof/>
            <w:webHidden/>
          </w:rPr>
          <w:t>31</w:t>
        </w:r>
        <w:r w:rsidR="00B300EA">
          <w:rPr>
            <w:noProof/>
            <w:webHidden/>
          </w:rPr>
          <w:fldChar w:fldCharType="end"/>
        </w:r>
      </w:hyperlink>
    </w:p>
    <w:p w14:paraId="14740A29" w14:textId="12051908" w:rsidR="00B300EA" w:rsidRDefault="00644DCC">
      <w:pPr>
        <w:pStyle w:val="ekillerTablosu"/>
        <w:tabs>
          <w:tab w:val="right" w:leader="dot" w:pos="8544"/>
        </w:tabs>
        <w:rPr>
          <w:rFonts w:asciiTheme="minorHAnsi" w:eastAsiaTheme="minorEastAsia" w:hAnsiTheme="minorHAnsi" w:cstheme="minorBidi"/>
          <w:noProof/>
          <w:sz w:val="22"/>
          <w:szCs w:val="22"/>
        </w:rPr>
      </w:pPr>
      <w:hyperlink r:id="rId12" w:anchor="_Toc6679618" w:history="1">
        <w:r w:rsidR="00B300EA" w:rsidRPr="006934A1">
          <w:rPr>
            <w:rStyle w:val="Kpr"/>
            <w:noProof/>
          </w:rPr>
          <w:t>Table 2: Example of high-weight features. Context words other than nouns and verbs are replaced with their part of speech tags for better generalization.</w:t>
        </w:r>
        <w:r w:rsidR="00B300EA">
          <w:rPr>
            <w:noProof/>
            <w:webHidden/>
          </w:rPr>
          <w:tab/>
        </w:r>
        <w:r w:rsidR="00B300EA">
          <w:rPr>
            <w:noProof/>
            <w:webHidden/>
          </w:rPr>
          <w:fldChar w:fldCharType="begin"/>
        </w:r>
        <w:r w:rsidR="00B300EA">
          <w:rPr>
            <w:noProof/>
            <w:webHidden/>
          </w:rPr>
          <w:instrText xml:space="preserve"> PAGEREF _Toc6679618 \h </w:instrText>
        </w:r>
        <w:r w:rsidR="00B300EA">
          <w:rPr>
            <w:noProof/>
            <w:webHidden/>
          </w:rPr>
        </w:r>
        <w:r w:rsidR="00B300EA">
          <w:rPr>
            <w:noProof/>
            <w:webHidden/>
          </w:rPr>
          <w:fldChar w:fldCharType="separate"/>
        </w:r>
        <w:r w:rsidR="00D26C10">
          <w:rPr>
            <w:noProof/>
            <w:webHidden/>
          </w:rPr>
          <w:t>32</w:t>
        </w:r>
        <w:r w:rsidR="00B300EA">
          <w:rPr>
            <w:noProof/>
            <w:webHidden/>
          </w:rPr>
          <w:fldChar w:fldCharType="end"/>
        </w:r>
      </w:hyperlink>
    </w:p>
    <w:p w14:paraId="42B682C3" w14:textId="12E3AC32" w:rsidR="00B300EA" w:rsidRDefault="00644DCC">
      <w:pPr>
        <w:pStyle w:val="ekillerTablosu"/>
        <w:tabs>
          <w:tab w:val="right" w:leader="dot" w:pos="8544"/>
        </w:tabs>
        <w:rPr>
          <w:rFonts w:asciiTheme="minorHAnsi" w:eastAsiaTheme="minorEastAsia" w:hAnsiTheme="minorHAnsi" w:cstheme="minorBidi"/>
          <w:noProof/>
          <w:sz w:val="22"/>
          <w:szCs w:val="22"/>
        </w:rPr>
      </w:pPr>
      <w:hyperlink r:id="rId13" w:anchor="_Toc6679619" w:history="1">
        <w:r w:rsidR="00B300EA" w:rsidRPr="006934A1">
          <w:rPr>
            <w:rStyle w:val="Kpr"/>
            <w:noProof/>
          </w:rPr>
          <w:t>Table 3: Seed Instances for DDoS Attacks</w:t>
        </w:r>
        <w:r w:rsidR="00B300EA">
          <w:rPr>
            <w:noProof/>
            <w:webHidden/>
          </w:rPr>
          <w:tab/>
        </w:r>
        <w:r w:rsidR="00B300EA">
          <w:rPr>
            <w:noProof/>
            <w:webHidden/>
          </w:rPr>
          <w:fldChar w:fldCharType="begin"/>
        </w:r>
        <w:r w:rsidR="00B300EA">
          <w:rPr>
            <w:noProof/>
            <w:webHidden/>
          </w:rPr>
          <w:instrText xml:space="preserve"> PAGEREF _Toc6679619 \h </w:instrText>
        </w:r>
        <w:r w:rsidR="00B300EA">
          <w:rPr>
            <w:noProof/>
            <w:webHidden/>
          </w:rPr>
        </w:r>
        <w:r w:rsidR="00B300EA">
          <w:rPr>
            <w:noProof/>
            <w:webHidden/>
          </w:rPr>
          <w:fldChar w:fldCharType="separate"/>
        </w:r>
        <w:r w:rsidR="00D26C10">
          <w:rPr>
            <w:noProof/>
            <w:webHidden/>
          </w:rPr>
          <w:t>32</w:t>
        </w:r>
        <w:r w:rsidR="00B300EA">
          <w:rPr>
            <w:noProof/>
            <w:webHidden/>
          </w:rPr>
          <w:fldChar w:fldCharType="end"/>
        </w:r>
      </w:hyperlink>
    </w:p>
    <w:p w14:paraId="6EC351B2" w14:textId="2F991D16" w:rsidR="00B300EA" w:rsidRDefault="00644DCC">
      <w:pPr>
        <w:pStyle w:val="ekillerTablosu"/>
        <w:tabs>
          <w:tab w:val="right" w:leader="dot" w:pos="8544"/>
        </w:tabs>
        <w:rPr>
          <w:rFonts w:asciiTheme="minorHAnsi" w:eastAsiaTheme="minorEastAsia" w:hAnsiTheme="minorHAnsi" w:cstheme="minorBidi"/>
          <w:noProof/>
          <w:sz w:val="22"/>
          <w:szCs w:val="22"/>
        </w:rPr>
      </w:pPr>
      <w:hyperlink r:id="rId14" w:anchor="_Toc6679620" w:history="1">
        <w:r w:rsidR="00B300EA" w:rsidRPr="006934A1">
          <w:rPr>
            <w:rStyle w:val="Kpr"/>
            <w:noProof/>
          </w:rPr>
          <w:t>Table 4: Tweet Examples with attack targets.</w:t>
        </w:r>
        <w:r w:rsidR="00B300EA">
          <w:rPr>
            <w:noProof/>
            <w:webHidden/>
          </w:rPr>
          <w:tab/>
        </w:r>
        <w:r w:rsidR="00B300EA">
          <w:rPr>
            <w:noProof/>
            <w:webHidden/>
          </w:rPr>
          <w:fldChar w:fldCharType="begin"/>
        </w:r>
        <w:r w:rsidR="00B300EA">
          <w:rPr>
            <w:noProof/>
            <w:webHidden/>
          </w:rPr>
          <w:instrText xml:space="preserve"> PAGEREF _Toc6679620 \h </w:instrText>
        </w:r>
        <w:r w:rsidR="00B300EA">
          <w:rPr>
            <w:noProof/>
            <w:webHidden/>
          </w:rPr>
        </w:r>
        <w:r w:rsidR="00B300EA">
          <w:rPr>
            <w:noProof/>
            <w:webHidden/>
          </w:rPr>
          <w:fldChar w:fldCharType="separate"/>
        </w:r>
        <w:r w:rsidR="00D26C10">
          <w:rPr>
            <w:noProof/>
            <w:webHidden/>
          </w:rPr>
          <w:t>33</w:t>
        </w:r>
        <w:r w:rsidR="00B300EA">
          <w:rPr>
            <w:noProof/>
            <w:webHidden/>
          </w:rPr>
          <w:fldChar w:fldCharType="end"/>
        </w:r>
      </w:hyperlink>
    </w:p>
    <w:p w14:paraId="3EEBD728" w14:textId="42052159" w:rsidR="00814651" w:rsidRPr="007E1CF6" w:rsidRDefault="00814651" w:rsidP="003F145C">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88" w:name="_Toc6680604"/>
      <w:r w:rsidRPr="007E1CF6">
        <w:rPr>
          <w:noProof/>
        </w:rPr>
        <w:lastRenderedPageBreak/>
        <w:t>LIST OF FIGURES</w:t>
      </w:r>
      <w:bookmarkEnd w:id="88"/>
    </w:p>
    <w:p w14:paraId="3EEBD72A" w14:textId="77777777" w:rsidR="00ED32CA" w:rsidRPr="007E1CF6" w:rsidRDefault="00ED32CA" w:rsidP="00ED32CA">
      <w:pPr>
        <w:rPr>
          <w:noProof/>
        </w:rPr>
      </w:pPr>
    </w:p>
    <w:p w14:paraId="4C5CD0AF" w14:textId="624891A0" w:rsidR="00B300EA"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5" w:anchor="_Toc6679608" w:history="1">
        <w:r w:rsidR="00B300EA" w:rsidRPr="00A77390">
          <w:rPr>
            <w:rStyle w:val="Kpr"/>
            <w:noProof/>
          </w:rPr>
          <w:t>Figure 1: Tweets in Turkish After the TurkTrust Vulnerability Announcement on 3 January 2013</w:t>
        </w:r>
        <w:r w:rsidR="00B300EA">
          <w:rPr>
            <w:noProof/>
            <w:webHidden/>
          </w:rPr>
          <w:tab/>
        </w:r>
        <w:r w:rsidR="00B300EA">
          <w:rPr>
            <w:noProof/>
            <w:webHidden/>
          </w:rPr>
          <w:fldChar w:fldCharType="begin"/>
        </w:r>
        <w:r w:rsidR="00B300EA">
          <w:rPr>
            <w:noProof/>
            <w:webHidden/>
          </w:rPr>
          <w:instrText xml:space="preserve"> PAGEREF _Toc6679608 \h </w:instrText>
        </w:r>
        <w:r w:rsidR="00B300EA">
          <w:rPr>
            <w:noProof/>
            <w:webHidden/>
          </w:rPr>
        </w:r>
        <w:r w:rsidR="00B300EA">
          <w:rPr>
            <w:noProof/>
            <w:webHidden/>
          </w:rPr>
          <w:fldChar w:fldCharType="separate"/>
        </w:r>
        <w:r w:rsidR="00D26C10">
          <w:rPr>
            <w:noProof/>
            <w:webHidden/>
          </w:rPr>
          <w:t>17</w:t>
        </w:r>
        <w:r w:rsidR="00B300EA">
          <w:rPr>
            <w:noProof/>
            <w:webHidden/>
          </w:rPr>
          <w:fldChar w:fldCharType="end"/>
        </w:r>
      </w:hyperlink>
    </w:p>
    <w:p w14:paraId="1FBE9913" w14:textId="608E7FFD" w:rsidR="00B300EA" w:rsidRDefault="00644DCC">
      <w:pPr>
        <w:pStyle w:val="ekillerTablosu"/>
        <w:tabs>
          <w:tab w:val="right" w:leader="dot" w:pos="8544"/>
        </w:tabs>
        <w:rPr>
          <w:rFonts w:asciiTheme="minorHAnsi" w:eastAsiaTheme="minorEastAsia" w:hAnsiTheme="minorHAnsi" w:cstheme="minorBidi"/>
          <w:noProof/>
          <w:sz w:val="22"/>
          <w:szCs w:val="22"/>
        </w:rPr>
      </w:pPr>
      <w:hyperlink r:id="rId16" w:anchor="_Toc6679609" w:history="1">
        <w:r w:rsidR="00B300EA" w:rsidRPr="00A77390">
          <w:rPr>
            <w:rStyle w:val="Kpr"/>
            <w:noProof/>
          </w:rPr>
          <w:t>Figure 2: Hürriyet Newspaper News after the Turktrust SSL Vulnerability is Detected</w:t>
        </w:r>
        <w:r w:rsidR="00B300EA">
          <w:rPr>
            <w:noProof/>
            <w:webHidden/>
          </w:rPr>
          <w:tab/>
        </w:r>
        <w:r w:rsidR="00B300EA">
          <w:rPr>
            <w:noProof/>
            <w:webHidden/>
          </w:rPr>
          <w:fldChar w:fldCharType="begin"/>
        </w:r>
        <w:r w:rsidR="00B300EA">
          <w:rPr>
            <w:noProof/>
            <w:webHidden/>
          </w:rPr>
          <w:instrText xml:space="preserve"> PAGEREF _Toc6679609 \h </w:instrText>
        </w:r>
        <w:r w:rsidR="00B300EA">
          <w:rPr>
            <w:noProof/>
            <w:webHidden/>
          </w:rPr>
        </w:r>
        <w:r w:rsidR="00B300EA">
          <w:rPr>
            <w:noProof/>
            <w:webHidden/>
          </w:rPr>
          <w:fldChar w:fldCharType="separate"/>
        </w:r>
        <w:r w:rsidR="00D26C10">
          <w:rPr>
            <w:noProof/>
            <w:webHidden/>
          </w:rPr>
          <w:t>18</w:t>
        </w:r>
        <w:r w:rsidR="00B300EA">
          <w:rPr>
            <w:noProof/>
            <w:webHidden/>
          </w:rPr>
          <w:fldChar w:fldCharType="end"/>
        </w:r>
      </w:hyperlink>
    </w:p>
    <w:p w14:paraId="6E033D06" w14:textId="4DC61C2B" w:rsidR="00B300EA" w:rsidRDefault="00644DCC">
      <w:pPr>
        <w:pStyle w:val="ekillerTablosu"/>
        <w:tabs>
          <w:tab w:val="right" w:leader="dot" w:pos="8544"/>
        </w:tabs>
        <w:rPr>
          <w:rFonts w:asciiTheme="minorHAnsi" w:eastAsiaTheme="minorEastAsia" w:hAnsiTheme="minorHAnsi" w:cstheme="minorBidi"/>
          <w:noProof/>
          <w:sz w:val="22"/>
          <w:szCs w:val="22"/>
        </w:rPr>
      </w:pPr>
      <w:hyperlink r:id="rId17" w:anchor="_Toc6679610" w:history="1">
        <w:r w:rsidR="00B300EA" w:rsidRPr="00A77390">
          <w:rPr>
            <w:rStyle w:val="Kpr"/>
            <w:noProof/>
          </w:rPr>
          <w:t>Figure 3: Research results of  IBM Security Lab about Cyber Security Analysts</w:t>
        </w:r>
        <w:r w:rsidR="00B300EA">
          <w:rPr>
            <w:noProof/>
            <w:webHidden/>
          </w:rPr>
          <w:tab/>
        </w:r>
        <w:r w:rsidR="00B300EA">
          <w:rPr>
            <w:noProof/>
            <w:webHidden/>
          </w:rPr>
          <w:fldChar w:fldCharType="begin"/>
        </w:r>
        <w:r w:rsidR="00B300EA">
          <w:rPr>
            <w:noProof/>
            <w:webHidden/>
          </w:rPr>
          <w:instrText xml:space="preserve"> PAGEREF _Toc6679610 \h </w:instrText>
        </w:r>
        <w:r w:rsidR="00B300EA">
          <w:rPr>
            <w:noProof/>
            <w:webHidden/>
          </w:rPr>
        </w:r>
        <w:r w:rsidR="00B300EA">
          <w:rPr>
            <w:noProof/>
            <w:webHidden/>
          </w:rPr>
          <w:fldChar w:fldCharType="separate"/>
        </w:r>
        <w:r w:rsidR="00D26C10">
          <w:rPr>
            <w:noProof/>
            <w:webHidden/>
          </w:rPr>
          <w:t>23</w:t>
        </w:r>
        <w:r w:rsidR="00B300EA">
          <w:rPr>
            <w:noProof/>
            <w:webHidden/>
          </w:rPr>
          <w:fldChar w:fldCharType="end"/>
        </w:r>
      </w:hyperlink>
    </w:p>
    <w:p w14:paraId="0D490831" w14:textId="03DFAE09" w:rsidR="00B300EA" w:rsidRDefault="00644DCC">
      <w:pPr>
        <w:pStyle w:val="ekillerTablosu"/>
        <w:tabs>
          <w:tab w:val="right" w:leader="dot" w:pos="8544"/>
        </w:tabs>
        <w:rPr>
          <w:rFonts w:asciiTheme="minorHAnsi" w:eastAsiaTheme="minorEastAsia" w:hAnsiTheme="minorHAnsi" w:cstheme="minorBidi"/>
          <w:noProof/>
          <w:sz w:val="22"/>
          <w:szCs w:val="22"/>
        </w:rPr>
      </w:pPr>
      <w:hyperlink r:id="rId18" w:anchor="_Toc6679611" w:history="1">
        <w:r w:rsidR="00B300EA" w:rsidRPr="00A77390">
          <w:rPr>
            <w:rStyle w:val="Kpr"/>
            <w:noProof/>
          </w:rPr>
          <w:t>Figure 4: A Simple diagram to explain what NLP does</w:t>
        </w:r>
        <w:r w:rsidR="00B300EA">
          <w:rPr>
            <w:noProof/>
            <w:webHidden/>
          </w:rPr>
          <w:tab/>
        </w:r>
        <w:r w:rsidR="00B300EA">
          <w:rPr>
            <w:noProof/>
            <w:webHidden/>
          </w:rPr>
          <w:fldChar w:fldCharType="begin"/>
        </w:r>
        <w:r w:rsidR="00B300EA">
          <w:rPr>
            <w:noProof/>
            <w:webHidden/>
          </w:rPr>
          <w:instrText xml:space="preserve"> PAGEREF _Toc6679611 \h </w:instrText>
        </w:r>
        <w:r w:rsidR="00B300EA">
          <w:rPr>
            <w:noProof/>
            <w:webHidden/>
          </w:rPr>
        </w:r>
        <w:r w:rsidR="00B300EA">
          <w:rPr>
            <w:noProof/>
            <w:webHidden/>
          </w:rPr>
          <w:fldChar w:fldCharType="separate"/>
        </w:r>
        <w:r w:rsidR="00D26C10">
          <w:rPr>
            <w:noProof/>
            <w:webHidden/>
          </w:rPr>
          <w:t>24</w:t>
        </w:r>
        <w:r w:rsidR="00B300EA">
          <w:rPr>
            <w:noProof/>
            <w:webHidden/>
          </w:rPr>
          <w:fldChar w:fldCharType="end"/>
        </w:r>
      </w:hyperlink>
    </w:p>
    <w:p w14:paraId="45CC00C3" w14:textId="0723F3EA" w:rsidR="00B300EA" w:rsidRDefault="00644DCC">
      <w:pPr>
        <w:pStyle w:val="ekillerTablosu"/>
        <w:tabs>
          <w:tab w:val="right" w:leader="dot" w:pos="8544"/>
        </w:tabs>
        <w:rPr>
          <w:rFonts w:asciiTheme="minorHAnsi" w:eastAsiaTheme="minorEastAsia" w:hAnsiTheme="minorHAnsi" w:cstheme="minorBidi"/>
          <w:noProof/>
          <w:sz w:val="22"/>
          <w:szCs w:val="22"/>
        </w:rPr>
      </w:pPr>
      <w:hyperlink r:id="rId19" w:anchor="_Toc6679612" w:history="1">
        <w:r w:rsidR="00B300EA" w:rsidRPr="00A77390">
          <w:rPr>
            <w:rStyle w:val="Kpr"/>
            <w:noProof/>
          </w:rPr>
          <w:t>Figure 5: Sample Turkish Tweets Related with a Security Incident</w:t>
        </w:r>
        <w:r w:rsidR="00B300EA">
          <w:rPr>
            <w:noProof/>
            <w:webHidden/>
          </w:rPr>
          <w:tab/>
        </w:r>
        <w:r w:rsidR="00B300EA">
          <w:rPr>
            <w:noProof/>
            <w:webHidden/>
          </w:rPr>
          <w:fldChar w:fldCharType="begin"/>
        </w:r>
        <w:r w:rsidR="00B300EA">
          <w:rPr>
            <w:noProof/>
            <w:webHidden/>
          </w:rPr>
          <w:instrText xml:space="preserve"> PAGEREF _Toc6679612 \h </w:instrText>
        </w:r>
        <w:r w:rsidR="00B300EA">
          <w:rPr>
            <w:noProof/>
            <w:webHidden/>
          </w:rPr>
        </w:r>
        <w:r w:rsidR="00B300EA">
          <w:rPr>
            <w:noProof/>
            <w:webHidden/>
          </w:rPr>
          <w:fldChar w:fldCharType="separate"/>
        </w:r>
        <w:r w:rsidR="00D26C10">
          <w:rPr>
            <w:noProof/>
            <w:webHidden/>
          </w:rPr>
          <w:t>26</w:t>
        </w:r>
        <w:r w:rsidR="00B300EA">
          <w:rPr>
            <w:noProof/>
            <w:webHidden/>
          </w:rPr>
          <w:fldChar w:fldCharType="end"/>
        </w:r>
      </w:hyperlink>
    </w:p>
    <w:p w14:paraId="3E462530" w14:textId="03D0D5A1" w:rsidR="00B300EA" w:rsidRDefault="00644DCC">
      <w:pPr>
        <w:pStyle w:val="ekillerTablosu"/>
        <w:tabs>
          <w:tab w:val="right" w:leader="dot" w:pos="8544"/>
        </w:tabs>
        <w:rPr>
          <w:rFonts w:asciiTheme="minorHAnsi" w:eastAsiaTheme="minorEastAsia" w:hAnsiTheme="minorHAnsi" w:cstheme="minorBidi"/>
          <w:noProof/>
          <w:sz w:val="22"/>
          <w:szCs w:val="22"/>
        </w:rPr>
      </w:pPr>
      <w:hyperlink r:id="rId20" w:anchor="_Toc6679613" w:history="1">
        <w:r w:rsidR="00B300EA" w:rsidRPr="00A77390">
          <w:rPr>
            <w:rStyle w:val="Kpr"/>
            <w:noProof/>
          </w:rPr>
          <w:t>Figure 6: Architecture of the Keyword Finder Component</w:t>
        </w:r>
        <w:r w:rsidR="00B300EA">
          <w:rPr>
            <w:noProof/>
            <w:webHidden/>
          </w:rPr>
          <w:tab/>
        </w:r>
        <w:r w:rsidR="00B300EA">
          <w:rPr>
            <w:noProof/>
            <w:webHidden/>
          </w:rPr>
          <w:fldChar w:fldCharType="begin"/>
        </w:r>
        <w:r w:rsidR="00B300EA">
          <w:rPr>
            <w:noProof/>
            <w:webHidden/>
          </w:rPr>
          <w:instrText xml:space="preserve"> PAGEREF _Toc6679613 \h </w:instrText>
        </w:r>
        <w:r w:rsidR="00B300EA">
          <w:rPr>
            <w:noProof/>
            <w:webHidden/>
          </w:rPr>
        </w:r>
        <w:r w:rsidR="00B300EA">
          <w:rPr>
            <w:noProof/>
            <w:webHidden/>
          </w:rPr>
          <w:fldChar w:fldCharType="separate"/>
        </w:r>
        <w:r w:rsidR="00D26C10">
          <w:rPr>
            <w:noProof/>
            <w:webHidden/>
          </w:rPr>
          <w:t>34</w:t>
        </w:r>
        <w:r w:rsidR="00B300EA">
          <w:rPr>
            <w:noProof/>
            <w:webHidden/>
          </w:rPr>
          <w:fldChar w:fldCharType="end"/>
        </w:r>
      </w:hyperlink>
    </w:p>
    <w:p w14:paraId="240D6EF1" w14:textId="0744CC16" w:rsidR="00B300EA" w:rsidRDefault="00644DCC">
      <w:pPr>
        <w:pStyle w:val="ekillerTablosu"/>
        <w:tabs>
          <w:tab w:val="right" w:leader="dot" w:pos="8544"/>
        </w:tabs>
        <w:rPr>
          <w:rFonts w:asciiTheme="minorHAnsi" w:eastAsiaTheme="minorEastAsia" w:hAnsiTheme="minorHAnsi" w:cstheme="minorBidi"/>
          <w:noProof/>
          <w:sz w:val="22"/>
          <w:szCs w:val="22"/>
        </w:rPr>
      </w:pPr>
      <w:hyperlink r:id="rId21" w:anchor="_Toc6679614" w:history="1">
        <w:r w:rsidR="00B300EA" w:rsidRPr="00A77390">
          <w:rPr>
            <w:rStyle w:val="Kpr"/>
            <w:noProof/>
          </w:rPr>
          <w:t>Figure 7: Technical Overview of Sonar</w:t>
        </w:r>
        <w:r w:rsidR="00B300EA">
          <w:rPr>
            <w:noProof/>
            <w:webHidden/>
          </w:rPr>
          <w:tab/>
        </w:r>
        <w:r w:rsidR="00B300EA">
          <w:rPr>
            <w:noProof/>
            <w:webHidden/>
          </w:rPr>
          <w:fldChar w:fldCharType="begin"/>
        </w:r>
        <w:r w:rsidR="00B300EA">
          <w:rPr>
            <w:noProof/>
            <w:webHidden/>
          </w:rPr>
          <w:instrText xml:space="preserve"> PAGEREF _Toc6679614 \h </w:instrText>
        </w:r>
        <w:r w:rsidR="00B300EA">
          <w:rPr>
            <w:noProof/>
            <w:webHidden/>
          </w:rPr>
        </w:r>
        <w:r w:rsidR="00B300EA">
          <w:rPr>
            <w:noProof/>
            <w:webHidden/>
          </w:rPr>
          <w:fldChar w:fldCharType="separate"/>
        </w:r>
        <w:r w:rsidR="00D26C10">
          <w:rPr>
            <w:noProof/>
            <w:webHidden/>
          </w:rPr>
          <w:t>35</w:t>
        </w:r>
        <w:r w:rsidR="00B300EA">
          <w:rPr>
            <w:noProof/>
            <w:webHidden/>
          </w:rPr>
          <w:fldChar w:fldCharType="end"/>
        </w:r>
      </w:hyperlink>
    </w:p>
    <w:p w14:paraId="3265D87C" w14:textId="02FB612F" w:rsidR="00B300EA" w:rsidRDefault="00644DCC">
      <w:pPr>
        <w:pStyle w:val="ekillerTablosu"/>
        <w:tabs>
          <w:tab w:val="right" w:leader="dot" w:pos="8544"/>
        </w:tabs>
        <w:rPr>
          <w:rFonts w:asciiTheme="minorHAnsi" w:eastAsiaTheme="minorEastAsia" w:hAnsiTheme="minorHAnsi" w:cstheme="minorBidi"/>
          <w:noProof/>
          <w:sz w:val="22"/>
          <w:szCs w:val="22"/>
        </w:rPr>
      </w:pPr>
      <w:hyperlink r:id="rId22" w:anchor="_Toc6679615" w:history="1">
        <w:r w:rsidR="00B300EA" w:rsidRPr="00A77390">
          <w:rPr>
            <w:rStyle w:val="Kpr"/>
            <w:noProof/>
          </w:rPr>
          <w:t>Figure 8: A Schematic Overview of Cybersecurity Event Detection System from the Publication.</w:t>
        </w:r>
        <w:r w:rsidR="00B300EA">
          <w:rPr>
            <w:noProof/>
            <w:webHidden/>
          </w:rPr>
          <w:tab/>
        </w:r>
        <w:r w:rsidR="00B300EA">
          <w:rPr>
            <w:noProof/>
            <w:webHidden/>
          </w:rPr>
          <w:fldChar w:fldCharType="begin"/>
        </w:r>
        <w:r w:rsidR="00B300EA">
          <w:rPr>
            <w:noProof/>
            <w:webHidden/>
          </w:rPr>
          <w:instrText xml:space="preserve"> PAGEREF _Toc6679615 \h </w:instrText>
        </w:r>
        <w:r w:rsidR="00B300EA">
          <w:rPr>
            <w:noProof/>
            <w:webHidden/>
          </w:rPr>
        </w:r>
        <w:r w:rsidR="00B300EA">
          <w:rPr>
            <w:noProof/>
            <w:webHidden/>
          </w:rPr>
          <w:fldChar w:fldCharType="separate"/>
        </w:r>
        <w:r w:rsidR="00D26C10">
          <w:rPr>
            <w:noProof/>
            <w:webHidden/>
          </w:rPr>
          <w:t>35</w:t>
        </w:r>
        <w:r w:rsidR="00B300EA">
          <w:rPr>
            <w:noProof/>
            <w:webHidden/>
          </w:rPr>
          <w:fldChar w:fldCharType="end"/>
        </w:r>
      </w:hyperlink>
    </w:p>
    <w:p w14:paraId="082EEB16" w14:textId="2CE59D3E" w:rsidR="00B300EA" w:rsidRDefault="00644DCC">
      <w:pPr>
        <w:pStyle w:val="ekillerTablosu"/>
        <w:tabs>
          <w:tab w:val="right" w:leader="dot" w:pos="8544"/>
        </w:tabs>
        <w:rPr>
          <w:rFonts w:asciiTheme="minorHAnsi" w:eastAsiaTheme="minorEastAsia" w:hAnsiTheme="minorHAnsi" w:cstheme="minorBidi"/>
          <w:noProof/>
          <w:sz w:val="22"/>
          <w:szCs w:val="22"/>
        </w:rPr>
      </w:pPr>
      <w:hyperlink r:id="rId23" w:anchor="_Toc6679616" w:history="1">
        <w:r w:rsidR="00B300EA" w:rsidRPr="00A77390">
          <w:rPr>
            <w:rStyle w:val="Kpr"/>
            <w:noProof/>
          </w:rPr>
          <w:t>Figure 9: Streamgraph Showing Normalized Volume of Tweets (September 2015 through October 2016) Tagged with Data Breach (red), DDoS Activity (grey) and Account Hijacking (blue) Types of  Cybersecurity Events.</w:t>
        </w:r>
        <w:r w:rsidR="00B300EA">
          <w:rPr>
            <w:noProof/>
            <w:webHidden/>
          </w:rPr>
          <w:tab/>
        </w:r>
        <w:r w:rsidR="00B300EA">
          <w:rPr>
            <w:noProof/>
            <w:webHidden/>
          </w:rPr>
          <w:fldChar w:fldCharType="begin"/>
        </w:r>
        <w:r w:rsidR="00B300EA">
          <w:rPr>
            <w:noProof/>
            <w:webHidden/>
          </w:rPr>
          <w:instrText xml:space="preserve"> PAGEREF _Toc6679616 \h </w:instrText>
        </w:r>
        <w:r w:rsidR="00B300EA">
          <w:rPr>
            <w:noProof/>
            <w:webHidden/>
          </w:rPr>
        </w:r>
        <w:r w:rsidR="00B300EA">
          <w:rPr>
            <w:noProof/>
            <w:webHidden/>
          </w:rPr>
          <w:fldChar w:fldCharType="separate"/>
        </w:r>
        <w:r w:rsidR="00D26C10">
          <w:rPr>
            <w:noProof/>
            <w:webHidden/>
          </w:rPr>
          <w:t>36</w:t>
        </w:r>
        <w:r w:rsidR="00B300EA">
          <w:rPr>
            <w:noProof/>
            <w:webHidden/>
          </w:rPr>
          <w:fldChar w:fldCharType="end"/>
        </w:r>
      </w:hyperlink>
    </w:p>
    <w:p w14:paraId="3EEBD735" w14:textId="39B769A6" w:rsidR="00814651" w:rsidRPr="007E1CF6" w:rsidRDefault="00ED32CA" w:rsidP="002C4DBE">
      <w:pPr>
        <w:spacing w:line="360" w:lineRule="auto"/>
        <w:jc w:val="center"/>
        <w:rPr>
          <w:b/>
          <w:noProof/>
        </w:rPr>
      </w:pPr>
      <w:r w:rsidRPr="007E1CF6">
        <w:rPr>
          <w:b/>
          <w:noProof/>
        </w:rPr>
        <w:fldChar w:fldCharType="end"/>
      </w:r>
    </w:p>
    <w:p w14:paraId="3EEBD736" w14:textId="77777777" w:rsidR="00814651" w:rsidRPr="007E1CF6" w:rsidRDefault="00814651">
      <w:pPr>
        <w:spacing w:after="0"/>
        <w:jc w:val="left"/>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89" w:name="_Toc6680605"/>
      <w:r w:rsidRPr="007E1CF6">
        <w:rPr>
          <w:noProof/>
        </w:rPr>
        <w:lastRenderedPageBreak/>
        <w:t>LIST OF ABBREVIATIONS</w:t>
      </w:r>
      <w:bookmarkEnd w:id="89"/>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4"/>
          <w:type w:val="continuous"/>
          <w:pgSz w:w="12240" w:h="15840" w:code="1"/>
          <w:pgMar w:top="2835" w:right="1418" w:bottom="1418" w:left="2268" w:header="720" w:footer="720" w:gutter="0"/>
          <w:pgNumType w:fmt="lowerRoman" w:start="3"/>
          <w:cols w:space="360"/>
          <w:docGrid w:linePitch="360"/>
        </w:sectPr>
      </w:pPr>
    </w:p>
    <w:p w14:paraId="7798D5EE" w14:textId="77777777" w:rsidR="00387E10" w:rsidRPr="007E1CF6" w:rsidRDefault="00387E10" w:rsidP="00387E10">
      <w:pPr>
        <w:jc w:val="center"/>
        <w:rPr>
          <w:b/>
          <w:noProof/>
        </w:rPr>
      </w:pPr>
    </w:p>
    <w:p w14:paraId="3F770CFD" w14:textId="77777777" w:rsidR="00387E10" w:rsidRPr="007E1CF6" w:rsidRDefault="00387E10" w:rsidP="001337F6">
      <w:pPr>
        <w:rPr>
          <w:b/>
          <w:noProof/>
        </w:rPr>
      </w:pPr>
    </w:p>
    <w:p w14:paraId="0CC1AB96" w14:textId="77777777" w:rsidR="009C37B0" w:rsidRPr="007E1CF6" w:rsidRDefault="009C37B0" w:rsidP="00387E10">
      <w:pPr>
        <w:jc w:val="center"/>
        <w:rPr>
          <w:b/>
          <w:noProof/>
        </w:rPr>
      </w:pPr>
    </w:p>
    <w:p w14:paraId="0FF0E411" w14:textId="77777777" w:rsidR="00084476" w:rsidRDefault="001179A8" w:rsidP="006F34C7">
      <w:pPr>
        <w:jc w:val="center"/>
        <w:rPr>
          <w:rStyle w:val="Balk1Char"/>
          <w:color w:val="FFFFFF" w:themeColor="background1"/>
        </w:rPr>
      </w:pPr>
      <w:r w:rsidRPr="007E1CF6">
        <w:rPr>
          <w:b/>
          <w:noProof/>
        </w:rPr>
        <w:t>CHAPTER 1</w:t>
      </w:r>
      <w:bookmarkStart w:id="90" w:name="_Toc487724824"/>
      <w:r w:rsidR="00814651" w:rsidRPr="007E1CF6">
        <w:rPr>
          <w:rStyle w:val="Balk1Char"/>
          <w:color w:val="FFFFFF" w:themeColor="background1"/>
        </w:rPr>
        <w:t>C</w:t>
      </w:r>
    </w:p>
    <w:p w14:paraId="3EEBD739" w14:textId="65F555FE" w:rsidR="001179A8" w:rsidRPr="007E1CF6" w:rsidRDefault="00814651" w:rsidP="006F34C7">
      <w:pPr>
        <w:jc w:val="center"/>
        <w:rPr>
          <w:b/>
          <w:noProof/>
        </w:rPr>
      </w:pPr>
      <w:bookmarkStart w:id="91" w:name="_Toc6680606"/>
      <w:r w:rsidRPr="007E1CF6">
        <w:rPr>
          <w:rStyle w:val="Balk1Char"/>
          <w:color w:val="FFFFFF" w:themeColor="background1"/>
        </w:rPr>
        <w:t>HAPTER</w:t>
      </w:r>
      <w:bookmarkEnd w:id="90"/>
      <w:bookmarkEnd w:id="91"/>
    </w:p>
    <w:p w14:paraId="3EEBD73B" w14:textId="412CB5E7" w:rsidR="001179A8" w:rsidRPr="007E1CF6" w:rsidRDefault="002D5A33" w:rsidP="00B82E51">
      <w:pPr>
        <w:pStyle w:val="Balk1"/>
        <w:tabs>
          <w:tab w:val="clear" w:pos="216"/>
          <w:tab w:val="left" w:pos="284"/>
        </w:tabs>
        <w:ind w:right="295"/>
        <w:jc w:val="center"/>
        <w:rPr>
          <w:noProof/>
          <w:szCs w:val="24"/>
        </w:rPr>
      </w:pPr>
      <w:bookmarkStart w:id="92" w:name="_Toc6680607"/>
      <w:r w:rsidRPr="007E1CF6">
        <w:rPr>
          <w:noProof/>
          <w:szCs w:val="24"/>
        </w:rPr>
        <w:t>INTRODUCTION</w:t>
      </w:r>
      <w:bookmarkEnd w:id="92"/>
    </w:p>
    <w:p w14:paraId="2ED0A052" w14:textId="0F77DE1A" w:rsidR="009A1E30" w:rsidRPr="007E1CF6" w:rsidRDefault="008A3617" w:rsidP="009A1E30">
      <w:pPr>
        <w:pStyle w:val="Balk2"/>
        <w:rPr>
          <w:noProof/>
        </w:rPr>
      </w:pPr>
      <w:bookmarkStart w:id="93" w:name="_Toc6680608"/>
      <w:r w:rsidRPr="007E1CF6">
        <w:rPr>
          <w:noProof/>
        </w:rPr>
        <w:t>Motivation</w:t>
      </w:r>
      <w:bookmarkEnd w:id="93"/>
    </w:p>
    <w:p w14:paraId="2AF0FB0A" w14:textId="4263169D" w:rsidR="00214B7B" w:rsidRPr="007E1CF6" w:rsidRDefault="00D3160A" w:rsidP="00216905">
      <w:pPr>
        <w:spacing w:line="360" w:lineRule="auto"/>
        <w:ind w:firstLine="576"/>
        <w:rPr>
          <w:noProof/>
        </w:rPr>
      </w:pPr>
      <w:r w:rsidRPr="007E1CF6">
        <w:rPr>
          <w:noProof/>
        </w:rPr>
        <w:t xml:space="preserve">Security awareness tools help security analysts to protect </w:t>
      </w:r>
      <w:ins w:id="94" w:author="Cengiz Acarturk" w:date="2019-04-24T09:56:00Z">
        <w:r w:rsidR="00B64572">
          <w:rPr>
            <w:noProof/>
          </w:rPr>
          <w:t>an institution</w:t>
        </w:r>
      </w:ins>
      <w:del w:id="95" w:author="Cengiz Acarturk" w:date="2019-04-24T09:56:00Z">
        <w:r w:rsidRPr="007E1CF6" w:rsidDel="00B64572">
          <w:rPr>
            <w:noProof/>
          </w:rPr>
          <w:delText>a company</w:delText>
        </w:r>
      </w:del>
      <w:r w:rsidRPr="007E1CF6">
        <w:rPr>
          <w:noProof/>
        </w:rPr>
        <w:t xml:space="preserve">'s sensitive and mission-critical data from being stolen, damaged or compromised by </w:t>
      </w:r>
      <w:commentRangeStart w:id="96"/>
      <w:del w:id="97" w:author="Cengiz Acarturk" w:date="2019-04-24T09:56:00Z">
        <w:r w:rsidRPr="007E1CF6" w:rsidDel="00330C42">
          <w:rPr>
            <w:noProof/>
          </w:rPr>
          <w:delText>hackers</w:delText>
        </w:r>
      </w:del>
      <w:ins w:id="98" w:author="Cengiz Acarturk" w:date="2019-04-24T09:56:00Z">
        <w:r w:rsidR="00330C42">
          <w:rPr>
            <w:noProof/>
          </w:rPr>
          <w:t>attackers</w:t>
        </w:r>
        <w:commentRangeEnd w:id="96"/>
        <w:r w:rsidR="00330C42">
          <w:rPr>
            <w:rStyle w:val="AklamaBavurusu"/>
          </w:rPr>
          <w:commentReference w:id="96"/>
        </w:r>
      </w:ins>
      <w:r w:rsidRPr="007E1CF6">
        <w:rPr>
          <w:noProof/>
        </w:rPr>
        <w:t>.</w:t>
      </w:r>
      <w:r w:rsidR="00E5428A" w:rsidRPr="007E1CF6">
        <w:rPr>
          <w:noProof/>
        </w:rPr>
        <w:t xml:space="preserve"> </w:t>
      </w:r>
      <w:r w:rsidR="00FA79B7" w:rsidRPr="007E1CF6">
        <w:rPr>
          <w:noProof/>
        </w:rPr>
        <w:t xml:space="preserve">The </w:t>
      </w:r>
      <w:del w:id="99" w:author="Cengiz Acarturk" w:date="2019-04-24T09:58:00Z">
        <w:r w:rsidR="00FA79B7" w:rsidRPr="007E1CF6" w:rsidDel="00330C42">
          <w:rPr>
            <w:noProof/>
          </w:rPr>
          <w:delText xml:space="preserve">delay </w:delText>
        </w:r>
      </w:del>
      <w:ins w:id="100" w:author="Cengiz Acarturk" w:date="2019-04-24T09:58:00Z">
        <w:r w:rsidR="00330C42">
          <w:rPr>
            <w:noProof/>
          </w:rPr>
          <w:t>duration</w:t>
        </w:r>
        <w:r w:rsidR="00330C42" w:rsidRPr="007E1CF6">
          <w:rPr>
            <w:noProof/>
          </w:rPr>
          <w:t xml:space="preserve"> </w:t>
        </w:r>
      </w:ins>
      <w:r w:rsidR="00FA79B7" w:rsidRPr="007E1CF6">
        <w:rPr>
          <w:noProof/>
        </w:rPr>
        <w:t>between the disclosure</w:t>
      </w:r>
      <w:ins w:id="101" w:author="Cengiz Acarturk" w:date="2019-04-24T09:58:00Z">
        <w:r w:rsidR="00330C42">
          <w:rPr>
            <w:noProof/>
          </w:rPr>
          <w:t xml:space="preserve"> of a new vulnerability</w:t>
        </w:r>
      </w:ins>
      <w:r w:rsidR="00FA79B7" w:rsidRPr="007E1CF6">
        <w:rPr>
          <w:noProof/>
        </w:rPr>
        <w:t xml:space="preserve"> and the moment when the security analyst </w:t>
      </w:r>
      <w:ins w:id="102" w:author="Cengiz Acarturk" w:date="2019-04-24T09:58:00Z">
        <w:r w:rsidR="00330C42">
          <w:rPr>
            <w:noProof/>
          </w:rPr>
          <w:t>becomes</w:t>
        </w:r>
      </w:ins>
      <w:del w:id="103" w:author="Cengiz Acarturk" w:date="2019-04-24T09:58:00Z">
        <w:r w:rsidR="00FA79B7" w:rsidRPr="007E1CF6" w:rsidDel="00330C42">
          <w:rPr>
            <w:noProof/>
          </w:rPr>
          <w:delText>is</w:delText>
        </w:r>
      </w:del>
      <w:r w:rsidR="00FA79B7" w:rsidRPr="007E1CF6">
        <w:rPr>
          <w:noProof/>
        </w:rPr>
        <w:t xml:space="preserve"> aware </w:t>
      </w:r>
      <w:r w:rsidR="00A7298B">
        <w:rPr>
          <w:noProof/>
        </w:rPr>
        <w:t>of</w:t>
      </w:r>
      <w:r w:rsidR="00FA79B7" w:rsidRPr="007E1CF6">
        <w:rPr>
          <w:noProof/>
        </w:rPr>
        <w:t xml:space="preserve"> </w:t>
      </w:r>
      <w:del w:id="104" w:author="Cengiz Acarturk" w:date="2019-04-24T09:58:00Z">
        <w:r w:rsidR="00FA79B7" w:rsidRPr="007E1CF6" w:rsidDel="00330C42">
          <w:rPr>
            <w:noProof/>
          </w:rPr>
          <w:delText>each newly discovered vulnerability</w:delText>
        </w:r>
      </w:del>
      <w:ins w:id="105" w:author="Cengiz Acarturk" w:date="2019-04-24T09:58:00Z">
        <w:r w:rsidR="00330C42">
          <w:rPr>
            <w:noProof/>
          </w:rPr>
          <w:t>it</w:t>
        </w:r>
      </w:ins>
      <w:r w:rsidR="00FA79B7" w:rsidRPr="007E1CF6">
        <w:rPr>
          <w:noProof/>
        </w:rPr>
        <w:t xml:space="preserve"> is </w:t>
      </w:r>
      <w:del w:id="106" w:author="Cengiz Acarturk" w:date="2019-04-24T09:59:00Z">
        <w:r w:rsidR="00FA79B7" w:rsidRPr="007E1CF6" w:rsidDel="00330C42">
          <w:rPr>
            <w:noProof/>
          </w:rPr>
          <w:delText>very important</w:delText>
        </w:r>
      </w:del>
      <w:ins w:id="107" w:author="Cengiz Acarturk" w:date="2019-04-24T09:59:00Z">
        <w:r w:rsidR="00330C42">
          <w:rPr>
            <w:noProof/>
          </w:rPr>
          <w:t>crucial for taking appropriate countermeasures in a timely manner</w:t>
        </w:r>
      </w:ins>
      <w:r w:rsidR="00FA79B7" w:rsidRPr="007E1CF6">
        <w:rPr>
          <w:noProof/>
        </w:rPr>
        <w:t>.</w:t>
      </w:r>
      <w:r w:rsidR="00C50ED8" w:rsidRPr="007E1CF6">
        <w:rPr>
          <w:noProof/>
        </w:rPr>
        <w:t xml:space="preserve"> </w:t>
      </w:r>
    </w:p>
    <w:p w14:paraId="2FA34CC3" w14:textId="68B84203" w:rsidR="00F95248" w:rsidRDefault="000B0877" w:rsidP="00216905">
      <w:pPr>
        <w:spacing w:line="360" w:lineRule="auto"/>
        <w:ind w:firstLine="576"/>
        <w:rPr>
          <w:ins w:id="108" w:author="Cengiz Acarturk" w:date="2019-04-24T10:06:00Z"/>
          <w:noProof/>
        </w:rPr>
      </w:pPr>
      <w:bookmarkStart w:id="109" w:name="_Hlk6188018"/>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09"/>
      <w:r w:rsidR="00755CB7" w:rsidRPr="007E1CF6">
        <w:rPr>
          <w:noProof/>
        </w:rPr>
        <w:t xml:space="preserve">, Google </w:t>
      </w:r>
      <w:ins w:id="110" w:author="Cengiz Acarturk" w:date="2019-04-24T10:00:00Z">
        <w:r w:rsidR="00330C42">
          <w:rPr>
            <w:noProof/>
          </w:rPr>
          <w:t xml:space="preserve">Inc. </w:t>
        </w:r>
      </w:ins>
      <w:r w:rsidRPr="007E1CF6">
        <w:rPr>
          <w:noProof/>
        </w:rPr>
        <w:t>announced</w:t>
      </w:r>
      <w:r w:rsidR="00755CB7" w:rsidRPr="007E1CF6">
        <w:rPr>
          <w:noProof/>
        </w:rPr>
        <w:t xml:space="preserve"> a security vulnerability which </w:t>
      </w:r>
      <w:del w:id="111" w:author="Cengiz Acarturk" w:date="2019-04-24T10:00:00Z">
        <w:r w:rsidR="00755CB7" w:rsidRPr="007E1CF6" w:rsidDel="00330C42">
          <w:rPr>
            <w:noProof/>
          </w:rPr>
          <w:delText xml:space="preserve">could </w:delText>
        </w:r>
      </w:del>
      <w:r w:rsidR="00755CB7" w:rsidRPr="007E1CF6">
        <w:rPr>
          <w:noProof/>
        </w:rPr>
        <w:t>allow</w:t>
      </w:r>
      <w:ins w:id="112" w:author="Cengiz Acarturk" w:date="2019-04-24T10:00:00Z">
        <w:r w:rsidR="00330C42">
          <w:rPr>
            <w:noProof/>
          </w:rPr>
          <w:t>ed</w:t>
        </w:r>
      </w:ins>
      <w:r w:rsidR="00755CB7" w:rsidRPr="007E1CF6">
        <w:rPr>
          <w:noProof/>
        </w:rPr>
        <w:t xml:space="preserve"> spoofing using fraudulent digital certificates issued by TURKTRUST Inc.</w:t>
      </w:r>
      <w:commentRangeStart w:id="113"/>
      <w:r w:rsidR="00755CB7" w:rsidRPr="007E1CF6">
        <w:rPr>
          <w:noProof/>
        </w:rPr>
        <w:fldChar w:fldCharType="begin" w:fldLock="1"/>
      </w:r>
      <w:r w:rsidR="00EF49B9">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[1]","plainTextFormattedCitation":"[1]","previouslyFormattedCitation":"[1]"},"properties":{"noteIndex":0},"schema":"https://github.com/citation-style-language/schema/raw/master/csl-citation.json"}</w:instrText>
      </w:r>
      <w:r w:rsidR="00755CB7" w:rsidRPr="007E1CF6">
        <w:rPr>
          <w:noProof/>
        </w:rPr>
        <w:fldChar w:fldCharType="separate"/>
      </w:r>
      <w:r w:rsidR="00755CB7" w:rsidRPr="007E1CF6">
        <w:rPr>
          <w:noProof/>
        </w:rPr>
        <w:t>[1]</w:t>
      </w:r>
      <w:r w:rsidR="00755CB7" w:rsidRPr="007E1CF6">
        <w:rPr>
          <w:noProof/>
        </w:rPr>
        <w:fldChar w:fldCharType="end"/>
      </w:r>
      <w:commentRangeEnd w:id="113"/>
      <w:r w:rsidR="00330C42">
        <w:rPr>
          <w:rStyle w:val="AklamaBavurusu"/>
        </w:rPr>
        <w:commentReference w:id="113"/>
      </w:r>
      <w:r w:rsidRPr="007E1CF6">
        <w:rPr>
          <w:noProof/>
        </w:rPr>
        <w:t xml:space="preserve"> </w:t>
      </w:r>
      <w:r w:rsidR="004546F0" w:rsidRPr="007E1CF6">
        <w:rPr>
          <w:noProof/>
        </w:rPr>
        <w:t>Other companies</w:t>
      </w:r>
      <w:ins w:id="114" w:author="Cengiz Acarturk" w:date="2019-04-24T10:01:00Z">
        <w:r w:rsidR="00330C42">
          <w:rPr>
            <w:noProof/>
          </w:rPr>
          <w:t>, such as</w:t>
        </w:r>
      </w:ins>
      <w:del w:id="115" w:author="Cengiz Acarturk" w:date="2019-04-24T10:01:00Z">
        <w:r w:rsidR="004546F0" w:rsidRPr="007E1CF6" w:rsidDel="00330C42">
          <w:rPr>
            <w:noProof/>
          </w:rPr>
          <w:delText xml:space="preserve"> like </w:delText>
        </w:r>
      </w:del>
      <w:r w:rsidR="004546F0" w:rsidRPr="007E1CF6">
        <w:rPr>
          <w:noProof/>
        </w:rPr>
        <w:t xml:space="preserve">Microsoft and Mozilla which may </w:t>
      </w:r>
      <w:ins w:id="116" w:author="Cengiz Acarturk" w:date="2019-04-24T10:01:00Z">
        <w:r w:rsidR="00330C42">
          <w:rPr>
            <w:noProof/>
          </w:rPr>
          <w:t xml:space="preserve">be </w:t>
        </w:r>
      </w:ins>
      <w:r w:rsidR="004546F0" w:rsidRPr="007E1CF6">
        <w:rPr>
          <w:noProof/>
        </w:rPr>
        <w:t>affect</w:t>
      </w:r>
      <w:ins w:id="117" w:author="Cengiz Acarturk" w:date="2019-04-24T10:01:00Z">
        <w:r w:rsidR="00330C42">
          <w:rPr>
            <w:noProof/>
          </w:rPr>
          <w:t>ed by</w:t>
        </w:r>
      </w:ins>
      <w:r w:rsidR="004546F0" w:rsidRPr="007E1CF6">
        <w:rPr>
          <w:noProof/>
        </w:rPr>
        <w:t xml:space="preserve">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18" w:name="_Hlk6314229"/>
      <w:r w:rsidR="009768BC" w:rsidRPr="007E1CF6">
        <w:rPr>
          <w:noProof/>
        </w:rPr>
        <w:t xml:space="preserve">. As </w:t>
      </w:r>
      <w:del w:id="119" w:author="Cengiz Acarturk" w:date="2019-04-24T10:02:00Z">
        <w:r w:rsidR="009768BC" w:rsidRPr="007E1CF6" w:rsidDel="00330C42">
          <w:rPr>
            <w:noProof/>
          </w:rPr>
          <w:delText>you can see</w:delText>
        </w:r>
      </w:del>
      <w:ins w:id="120" w:author="Cengiz Acarturk" w:date="2019-04-24T10:02:00Z">
        <w:r w:rsidR="00330C42">
          <w:rPr>
            <w:noProof/>
          </w:rPr>
          <w:t>shown</w:t>
        </w:r>
      </w:ins>
      <w:r w:rsidR="009768BC" w:rsidRPr="007E1CF6">
        <w:rPr>
          <w:noProof/>
        </w:rPr>
        <w:t xml:space="preserve"> in</w:t>
      </w:r>
      <w:r w:rsidR="00A7298B">
        <w:rPr>
          <w:noProof/>
        </w:rPr>
        <w:t xml:space="preserve"> </w:t>
      </w:r>
      <w:ins w:id="121" w:author="Cengiz Acarturk" w:date="2019-04-24T10:16:00Z">
        <w:r w:rsidR="001A1D4A">
          <w:rPr>
            <w:noProof/>
          </w:rPr>
          <w:t>F</w:t>
        </w:r>
      </w:ins>
      <w:del w:id="122" w:author="Cengiz Acarturk" w:date="2019-04-24T10:16:00Z">
        <w:r w:rsidR="00A7298B" w:rsidDel="001A1D4A">
          <w:rPr>
            <w:noProof/>
          </w:rPr>
          <w:delText>f</w:delText>
        </w:r>
      </w:del>
      <w:r w:rsidR="009768BC" w:rsidRPr="007E1CF6">
        <w:rPr>
          <w:noProof/>
        </w:rPr>
        <w:t>igure 1</w:t>
      </w:r>
      <w:bookmarkEnd w:id="118"/>
      <w:r w:rsidR="009768BC" w:rsidRPr="007E1CF6">
        <w:rPr>
          <w:noProof/>
        </w:rPr>
        <w:t xml:space="preserve">, </w:t>
      </w:r>
      <w:r w:rsidR="007E1CF6" w:rsidRPr="007E1CF6">
        <w:rPr>
          <w:noProof/>
        </w:rPr>
        <w:t xml:space="preserve">Twitter users </w:t>
      </w:r>
      <w:del w:id="123" w:author="Cengiz Acarturk" w:date="2019-04-24T10:02:00Z">
        <w:r w:rsidR="007E1CF6" w:rsidRPr="007E1CF6" w:rsidDel="00330C42">
          <w:rPr>
            <w:noProof/>
          </w:rPr>
          <w:delText xml:space="preserve">had </w:delText>
        </w:r>
      </w:del>
      <w:r w:rsidR="007E1CF6" w:rsidRPr="007E1CF6">
        <w:rPr>
          <w:noProof/>
        </w:rPr>
        <w:t xml:space="preserve">shared the </w:t>
      </w:r>
      <w:del w:id="124" w:author="Cengiz Acarturk" w:date="2019-04-24T10:02:00Z">
        <w:r w:rsidR="007E1CF6" w:rsidRPr="007E1CF6" w:rsidDel="00330C42">
          <w:rPr>
            <w:noProof/>
          </w:rPr>
          <w:delText xml:space="preserve">information </w:delText>
        </w:r>
      </w:del>
      <w:ins w:id="125" w:author="Cengiz Acarturk" w:date="2019-04-24T10:02:00Z">
        <w:r w:rsidR="00330C42">
          <w:rPr>
            <w:noProof/>
          </w:rPr>
          <w:t>news</w:t>
        </w:r>
        <w:r w:rsidR="00330C42" w:rsidRPr="007E1CF6">
          <w:rPr>
            <w:noProof/>
          </w:rPr>
          <w:t xml:space="preserve"> </w:t>
        </w:r>
        <w:r w:rsidR="00330C42">
          <w:rPr>
            <w:noProof/>
          </w:rPr>
          <w:t>at</w:t>
        </w:r>
      </w:ins>
      <w:del w:id="126" w:author="Cengiz Acarturk" w:date="2019-04-24T10:02:00Z">
        <w:r w:rsidR="007E1CF6" w:rsidRPr="007E1CF6" w:rsidDel="00330C42">
          <w:rPr>
            <w:noProof/>
          </w:rPr>
          <w:delText>on</w:delText>
        </w:r>
      </w:del>
      <w:r w:rsidR="007E1CF6" w:rsidRPr="007E1CF6">
        <w:rPr>
          <w:noProof/>
        </w:rPr>
        <w:t xml:space="preserve"> the same day</w:t>
      </w:r>
      <w:ins w:id="127" w:author="Cengiz Acarturk" w:date="2019-04-24T10:02:00Z">
        <w:r w:rsidR="00330C42">
          <w:rPr>
            <w:noProof/>
          </w:rPr>
          <w:t>,</w:t>
        </w:r>
      </w:ins>
      <w:r w:rsidR="007E1CF6" w:rsidRPr="007E1CF6">
        <w:rPr>
          <w:noProof/>
        </w:rPr>
        <w:t xml:space="preserve"> immediately after the announcement on 3 January 2013. </w:t>
      </w:r>
      <w:commentRangeStart w:id="128"/>
      <w:del w:id="129" w:author="Cengiz Acarturk" w:date="2019-04-24T10:02:00Z">
        <w:r w:rsidR="00264FD3" w:rsidRPr="00264FD3" w:rsidDel="00330C42">
          <w:rPr>
            <w:noProof/>
          </w:rPr>
          <w:delText>I notice that one of the profile</w:delText>
        </w:r>
        <w:r w:rsidR="00A7298B" w:rsidDel="00330C42">
          <w:rPr>
            <w:noProof/>
          </w:rPr>
          <w:delText>s</w:delText>
        </w:r>
        <w:r w:rsidR="00264FD3" w:rsidRPr="00264FD3" w:rsidDel="00330C42">
          <w:rPr>
            <w:noProof/>
          </w:rPr>
          <w:delText xml:space="preserve"> who share</w:delText>
        </w:r>
        <w:r w:rsidR="00A7298B" w:rsidDel="00330C42">
          <w:rPr>
            <w:noProof/>
          </w:rPr>
          <w:delText>s</w:delText>
        </w:r>
        <w:r w:rsidR="00264FD3" w:rsidRPr="00264FD3" w:rsidDel="00330C42">
          <w:rPr>
            <w:noProof/>
          </w:rPr>
          <w:delText xml:space="preserve"> information about the vulnerability was Asst</w:delText>
        </w:r>
        <w:r w:rsidR="00EF49B9" w:rsidDel="00330C42">
          <w:rPr>
            <w:noProof/>
          </w:rPr>
          <w:delText>.</w:delText>
        </w:r>
        <w:r w:rsidR="00264FD3" w:rsidRPr="00264FD3" w:rsidDel="00330C42">
          <w:rPr>
            <w:noProof/>
          </w:rPr>
          <w:delText xml:space="preserve"> Prof</w:delText>
        </w:r>
        <w:r w:rsidR="00EF49B9" w:rsidDel="00330C42">
          <w:rPr>
            <w:noProof/>
          </w:rPr>
          <w:delText>.</w:delText>
        </w:r>
        <w:r w:rsidR="00264FD3" w:rsidRPr="00264FD3" w:rsidDel="00330C42">
          <w:rPr>
            <w:noProof/>
          </w:rPr>
          <w:delText xml:space="preserve"> Dr</w:delText>
        </w:r>
        <w:r w:rsidR="00EF49B9" w:rsidDel="00330C42">
          <w:rPr>
            <w:noProof/>
          </w:rPr>
          <w:delText>.</w:delText>
        </w:r>
        <w:r w:rsidR="00264FD3" w:rsidRPr="00264FD3" w:rsidDel="00330C42">
          <w:rPr>
            <w:noProof/>
          </w:rPr>
          <w:delText xml:space="preserve"> Süleyman Özarslan, one of the past instructor</w:delText>
        </w:r>
        <w:r w:rsidR="00EF49B9" w:rsidDel="00330C42">
          <w:rPr>
            <w:noProof/>
          </w:rPr>
          <w:delText>s</w:delText>
        </w:r>
        <w:r w:rsidR="00264FD3" w:rsidRPr="00264FD3" w:rsidDel="00330C42">
          <w:rPr>
            <w:noProof/>
          </w:rPr>
          <w:delText xml:space="preserve"> of METU Cyber Security</w:delText>
        </w:r>
        <w:r w:rsidR="00EF49B9" w:rsidDel="00330C42">
          <w:rPr>
            <w:noProof/>
          </w:rPr>
          <w:delText xml:space="preserve"> Department</w:delText>
        </w:r>
        <w:r w:rsidR="00264FD3" w:rsidRPr="00264FD3" w:rsidDel="00330C42">
          <w:rPr>
            <w:noProof/>
          </w:rPr>
          <w:delText>.</w:delText>
        </w:r>
        <w:r w:rsidR="00264FD3" w:rsidDel="00330C42">
          <w:rPr>
            <w:noProof/>
          </w:rPr>
          <w:delText xml:space="preserve"> </w:delText>
        </w:r>
      </w:del>
      <w:commentRangeEnd w:id="128"/>
      <w:r w:rsidR="00330C42">
        <w:rPr>
          <w:rStyle w:val="AklamaBavurusu"/>
        </w:rPr>
        <w:commentReference w:id="128"/>
      </w:r>
      <w:commentRangeStart w:id="130"/>
      <w:del w:id="131" w:author="Cengiz Acarturk" w:date="2019-04-24T10:03:00Z">
        <w:r w:rsidR="004D5D81" w:rsidRPr="004D5D81" w:rsidDel="00330C42">
          <w:rPr>
            <w:noProof/>
          </w:rPr>
          <w:delText>Th</w:delText>
        </w:r>
        <w:r w:rsidR="00A7298B" w:rsidDel="00330C42">
          <w:rPr>
            <w:noProof/>
          </w:rPr>
          <w:delText>at</w:delText>
        </w:r>
        <w:r w:rsidR="004D5D81" w:rsidRPr="004D5D81" w:rsidDel="00330C42">
          <w:rPr>
            <w:noProof/>
          </w:rPr>
          <w:delText xml:space="preserve"> </w:delText>
        </w:r>
        <w:r w:rsidR="00A7298B" w:rsidDel="00330C42">
          <w:rPr>
            <w:noProof/>
          </w:rPr>
          <w:delText>situation shows</w:delText>
        </w:r>
        <w:r w:rsidR="004D5D81" w:rsidRPr="004D5D81" w:rsidDel="00330C42">
          <w:rPr>
            <w:noProof/>
          </w:rPr>
          <w:delText xml:space="preserve"> </w:delText>
        </w:r>
        <w:r w:rsidR="00A7298B" w:rsidDel="00330C42">
          <w:rPr>
            <w:noProof/>
          </w:rPr>
          <w:delText xml:space="preserve">that </w:delText>
        </w:r>
        <w:r w:rsidR="004D5D81" w:rsidRPr="004D5D81" w:rsidDel="00330C42">
          <w:rPr>
            <w:noProof/>
          </w:rPr>
          <w:delText xml:space="preserve">even university professors share timely and valuable information </w:delText>
        </w:r>
        <w:r w:rsidR="00A7298B" w:rsidDel="00330C42">
          <w:rPr>
            <w:noProof/>
          </w:rPr>
          <w:delText>on</w:delText>
        </w:r>
        <w:r w:rsidR="004D5D81" w:rsidRPr="004D5D81" w:rsidDel="00330C42">
          <w:rPr>
            <w:noProof/>
          </w:rPr>
          <w:delText xml:space="preserve"> Twitter.</w:delText>
        </w:r>
      </w:del>
      <w:r w:rsidR="004D5D81" w:rsidRPr="004D5D81">
        <w:rPr>
          <w:noProof/>
        </w:rPr>
        <w:t xml:space="preserve"> </w:t>
      </w:r>
      <w:commentRangeEnd w:id="130"/>
      <w:r w:rsidR="00330C42">
        <w:rPr>
          <w:rStyle w:val="AklamaBavurusu"/>
        </w:rPr>
        <w:commentReference w:id="130"/>
      </w:r>
      <w:ins w:id="132" w:author="Cengiz Acarturk" w:date="2019-04-24T10:04:00Z">
        <w:r w:rsidR="00330C42">
          <w:rPr>
            <w:noProof/>
          </w:rPr>
          <w:t>Since</w:t>
        </w:r>
      </w:ins>
      <w:del w:id="133" w:author="Cengiz Acarturk" w:date="2019-04-24T10:04:00Z">
        <w:r w:rsidR="002A4676" w:rsidDel="00330C42">
          <w:rPr>
            <w:noProof/>
          </w:rPr>
          <w:delText>Because of</w:delText>
        </w:r>
        <w:r w:rsidR="002A4676" w:rsidRPr="007E1CF6" w:rsidDel="00330C42">
          <w:rPr>
            <w:noProof/>
          </w:rPr>
          <w:delText xml:space="preserve"> </w:delText>
        </w:r>
      </w:del>
      <w:r w:rsidR="002A4676" w:rsidRPr="007E1CF6">
        <w:rPr>
          <w:noProof/>
        </w:rPr>
        <w:t>T</w:t>
      </w:r>
      <w:r w:rsidR="00D218DA">
        <w:rPr>
          <w:noProof/>
        </w:rPr>
        <w:t>u</w:t>
      </w:r>
      <w:r w:rsidR="002A4676" w:rsidRPr="007E1CF6">
        <w:rPr>
          <w:noProof/>
        </w:rPr>
        <w:t xml:space="preserve">rkTrust </w:t>
      </w:r>
      <w:del w:id="134" w:author="Cengiz Acarturk" w:date="2019-04-24T10:04:00Z">
        <w:r w:rsidR="002A4676" w:rsidRPr="007E1CF6" w:rsidDel="00330C42">
          <w:rPr>
            <w:noProof/>
          </w:rPr>
          <w:delText xml:space="preserve">directly related </w:delText>
        </w:r>
        <w:r w:rsidR="00A7298B" w:rsidDel="00330C42">
          <w:rPr>
            <w:noProof/>
          </w:rPr>
          <w:delText>to</w:delText>
        </w:r>
      </w:del>
      <w:ins w:id="135" w:author="Cengiz Acarturk" w:date="2019-04-24T10:04:00Z">
        <w:r w:rsidR="00330C42">
          <w:rPr>
            <w:noProof/>
          </w:rPr>
          <w:t>cert</w:t>
        </w:r>
      </w:ins>
      <w:ins w:id="136" w:author="Cengiz Acarturk" w:date="2019-04-24T10:05:00Z">
        <w:r w:rsidR="00330C42">
          <w:rPr>
            <w:noProof/>
          </w:rPr>
          <w:t>ificates were a major part of certificate use market in</w:t>
        </w:r>
      </w:ins>
      <w:r w:rsidR="002A4676" w:rsidRPr="007E1CF6">
        <w:rPr>
          <w:noProof/>
        </w:rPr>
        <w:t xml:space="preserve"> Turkey, </w:t>
      </w:r>
      <w:del w:id="137" w:author="Cengiz Acarturk" w:date="2019-04-24T10:05:00Z">
        <w:r w:rsidR="002A4676" w:rsidRPr="007E1CF6" w:rsidDel="00330C42">
          <w:rPr>
            <w:noProof/>
          </w:rPr>
          <w:delText>there were so many</w:delText>
        </w:r>
      </w:del>
      <w:ins w:id="138" w:author="Cengiz Acarturk" w:date="2019-04-24T10:05:00Z">
        <w:r w:rsidR="00330C42">
          <w:rPr>
            <w:noProof/>
          </w:rPr>
          <w:t>numerous</w:t>
        </w:r>
      </w:ins>
      <w:r w:rsidR="002A4676" w:rsidRPr="007E1CF6">
        <w:rPr>
          <w:noProof/>
        </w:rPr>
        <w:t xml:space="preserve"> Tweet</w:t>
      </w:r>
      <w:r w:rsidR="00D218DA">
        <w:rPr>
          <w:noProof/>
        </w:rPr>
        <w:t xml:space="preserve">s </w:t>
      </w:r>
      <w:ins w:id="139" w:author="Cengiz Acarturk" w:date="2019-04-24T10:05:00Z">
        <w:r w:rsidR="00330C42">
          <w:rPr>
            <w:noProof/>
          </w:rPr>
          <w:t xml:space="preserve">circulated </w:t>
        </w:r>
      </w:ins>
      <w:r w:rsidR="00D218DA">
        <w:rPr>
          <w:noProof/>
        </w:rPr>
        <w:t>in Turkish</w:t>
      </w:r>
      <w:r w:rsidR="002A4676" w:rsidRPr="007E1CF6">
        <w:rPr>
          <w:noProof/>
        </w:rPr>
        <w:t xml:space="preserve"> related </w:t>
      </w:r>
      <w:r w:rsidR="00A7298B">
        <w:rPr>
          <w:noProof/>
        </w:rPr>
        <w:t>to</w:t>
      </w:r>
      <w:r w:rsidR="002A4676" w:rsidRPr="007E1CF6">
        <w:rPr>
          <w:noProof/>
        </w:rPr>
        <w:t xml:space="preserve"> th</w:t>
      </w:r>
      <w:ins w:id="140" w:author="Cengiz Acarturk" w:date="2019-04-24T10:05:00Z">
        <w:r w:rsidR="00330C42">
          <w:rPr>
            <w:noProof/>
          </w:rPr>
          <w:t>e</w:t>
        </w:r>
      </w:ins>
      <w:del w:id="141" w:author="Cengiz Acarturk" w:date="2019-04-24T10:05:00Z">
        <w:r w:rsidR="002A4676" w:rsidRPr="007E1CF6" w:rsidDel="00330C42">
          <w:rPr>
            <w:noProof/>
          </w:rPr>
          <w:delText>at</w:delText>
        </w:r>
      </w:del>
      <w:r w:rsidR="002A4676" w:rsidRPr="007E1CF6">
        <w:rPr>
          <w:noProof/>
        </w:rPr>
        <w:t xml:space="preserve"> vulnerability. </w:t>
      </w:r>
    </w:p>
    <w:p w14:paraId="295E3200" w14:textId="4E43C1D5" w:rsidR="004D5D81" w:rsidRDefault="003555B1" w:rsidP="00216905">
      <w:pPr>
        <w:spacing w:line="360" w:lineRule="auto"/>
        <w:ind w:firstLine="576"/>
        <w:rPr>
          <w:noProof/>
          <w:lang w:val="tr-TR"/>
        </w:rPr>
      </w:pPr>
      <w:r w:rsidRPr="003555B1">
        <w:rPr>
          <w:noProof/>
        </w:rPr>
        <w:lastRenderedPageBreak/>
        <w:t xml:space="preserve">According to </w:t>
      </w:r>
      <w:del w:id="142" w:author="Cengiz Acarturk" w:date="2019-04-24T10:06:00Z">
        <w:r w:rsidRPr="003555B1" w:rsidDel="00330C42">
          <w:rPr>
            <w:noProof/>
          </w:rPr>
          <w:delText xml:space="preserve">Statistia </w:delText>
        </w:r>
      </w:del>
      <w:ins w:id="143" w:author="Cengiz Acarturk" w:date="2019-04-24T10:06:00Z">
        <w:r w:rsidR="00330C42">
          <w:rPr>
            <w:noProof/>
          </w:rPr>
          <w:t>Statista</w:t>
        </w:r>
      </w:ins>
      <w:del w:id="144" w:author="Cengiz Acarturk" w:date="2019-04-24T10:06:00Z">
        <w:r w:rsidRPr="003555B1" w:rsidDel="00330C42">
          <w:rPr>
            <w:noProof/>
          </w:rPr>
          <w:delText>website</w:delText>
        </w:r>
      </w:del>
      <w:r w:rsidRPr="003555B1">
        <w:rPr>
          <w:noProof/>
        </w:rPr>
        <w:t xml:space="preserve">, Twitter has 321 million monthly active users </w:t>
      </w:r>
      <w:del w:id="145" w:author="Cengiz Acarturk" w:date="2019-04-24T10:07:00Z">
        <w:r w:rsidRPr="003555B1" w:rsidDel="00F95248">
          <w:rPr>
            <w:noProof/>
          </w:rPr>
          <w:delText xml:space="preserve">at </w:delText>
        </w:r>
      </w:del>
      <w:r w:rsidRPr="003555B1">
        <w:rPr>
          <w:noProof/>
        </w:rPr>
        <w:t>worldwide</w:t>
      </w:r>
      <w:ins w:id="146" w:author="Cengiz Acarturk" w:date="2019-04-24T10:07:00Z">
        <w:r w:rsidR="00F95248">
          <w:rPr>
            <w:noProof/>
          </w:rPr>
          <w:t xml:space="preserve"> </w:t>
        </w:r>
      </w:ins>
      <w:r w:rsidR="00EF49B9">
        <w:rPr>
          <w:noProof/>
        </w:rPr>
        <w:fldChar w:fldCharType="begin" w:fldLock="1"/>
      </w:r>
      <w:r>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[2]","plainTextFormattedCitation":"[2]","previouslyFormattedCitation":"[2]"},"properties":{"noteIndex":0},"schema":"https://github.com/citation-style-language/schema/raw/master/csl-citation.json"}</w:instrText>
      </w:r>
      <w:r w:rsidR="00EF49B9">
        <w:rPr>
          <w:noProof/>
        </w:rPr>
        <w:fldChar w:fldCharType="separate"/>
      </w:r>
      <w:r w:rsidR="00EF49B9" w:rsidRPr="00EF49B9">
        <w:rPr>
          <w:noProof/>
        </w:rPr>
        <w:t>[2]</w:t>
      </w:r>
      <w:r w:rsidR="00EF49B9">
        <w:rPr>
          <w:noProof/>
        </w:rPr>
        <w:fldChar w:fldCharType="end"/>
      </w:r>
      <w:ins w:id="147" w:author="Cengiz Acarturk" w:date="2019-04-24T10:07:00Z">
        <w:r w:rsidR="00F95248">
          <w:rPr>
            <w:noProof/>
          </w:rPr>
          <w:t>.</w:t>
        </w:r>
      </w:ins>
      <w:del w:id="148" w:author="Cengiz Acarturk" w:date="2019-04-24T10:07:00Z">
        <w:r w:rsidR="00A7298B" w:rsidDel="00F95248">
          <w:rPr>
            <w:noProof/>
          </w:rPr>
          <w:delText>,</w:delText>
        </w:r>
        <w:r w:rsidDel="00F95248">
          <w:rPr>
            <w:noProof/>
          </w:rPr>
          <w:delText xml:space="preserve"> </w:delText>
        </w:r>
        <w:r w:rsidRPr="003555B1" w:rsidDel="00F95248">
          <w:rPr>
            <w:noProof/>
          </w:rPr>
          <w:delText>and</w:delText>
        </w:r>
      </w:del>
      <w:r w:rsidRPr="003555B1">
        <w:rPr>
          <w:noProof/>
        </w:rPr>
        <w:t xml:space="preserve"> </w:t>
      </w:r>
      <w:del w:id="149" w:author="Cengiz Acarturk" w:date="2019-04-24T10:07:00Z">
        <w:r w:rsidRPr="003555B1" w:rsidDel="00F95248">
          <w:rPr>
            <w:noProof/>
          </w:rPr>
          <w:delText xml:space="preserve">with nearly 9 million active users </w:delText>
        </w:r>
      </w:del>
      <w:r w:rsidRPr="003555B1">
        <w:rPr>
          <w:noProof/>
        </w:rPr>
        <w:t xml:space="preserve">Turkey is </w:t>
      </w:r>
      <w:r w:rsidR="00A7298B">
        <w:rPr>
          <w:noProof/>
        </w:rPr>
        <w:t xml:space="preserve">the </w:t>
      </w:r>
      <w:r w:rsidRPr="003555B1">
        <w:rPr>
          <w:noProof/>
        </w:rPr>
        <w:t xml:space="preserve">fifth country in the list of leading countries </w:t>
      </w:r>
      <w:ins w:id="150" w:author="Cengiz Acarturk" w:date="2019-04-24T10:07:00Z">
        <w:r w:rsidR="00F95248" w:rsidRPr="003555B1">
          <w:rPr>
            <w:noProof/>
          </w:rPr>
          <w:t>with nearly 9 million active users</w:t>
        </w:r>
        <w:r w:rsidR="00F95248">
          <w:rPr>
            <w:noProof/>
          </w:rPr>
          <w:t>,</w:t>
        </w:r>
      </w:ins>
      <w:ins w:id="151" w:author="Cengiz Acarturk" w:date="2019-04-24T10:08:00Z">
        <w:r w:rsidR="00F95248">
          <w:rPr>
            <w:noProof/>
          </w:rPr>
          <w:t xml:space="preserve"> </w:t>
        </w:r>
      </w:ins>
      <w:del w:id="152" w:author="Cengiz Acarturk" w:date="2019-04-24T10:08:00Z">
        <w:r w:rsidRPr="003555B1" w:rsidDel="00F95248">
          <w:rPr>
            <w:noProof/>
          </w:rPr>
          <w:delText xml:space="preserve">based on </w:delText>
        </w:r>
        <w:r w:rsidR="00A7298B" w:rsidDel="00F95248">
          <w:rPr>
            <w:noProof/>
          </w:rPr>
          <w:delText>several</w:delText>
        </w:r>
        <w:r w:rsidRPr="003555B1" w:rsidDel="00F95248">
          <w:rPr>
            <w:noProof/>
          </w:rPr>
          <w:delText xml:space="preserve"> Twitter users </w:delText>
        </w:r>
      </w:del>
      <w:r w:rsidRPr="003555B1">
        <w:rPr>
          <w:noProof/>
        </w:rPr>
        <w:t>as of January 2019</w:t>
      </w:r>
      <w:r>
        <w:rPr>
          <w:noProof/>
        </w:rPr>
        <w:t>.</w:t>
      </w:r>
      <w:r>
        <w:rPr>
          <w:noProof/>
        </w:rPr>
        <w:fldChar w:fldCharType="begin" w:fldLock="1"/>
      </w:r>
      <w:r w:rsidR="0077118B">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[3]","plainTextFormattedCitation":"[3]","previouslyFormattedCitation":"[3]"},"properties":{"noteIndex":0},"schema":"https://github.com/citation-style-language/schema/raw/master/csl-citation.json"}</w:instrText>
      </w:r>
      <w:r>
        <w:rPr>
          <w:noProof/>
        </w:rPr>
        <w:fldChar w:fldCharType="separate"/>
      </w:r>
      <w:r w:rsidRPr="003555B1">
        <w:rPr>
          <w:noProof/>
        </w:rPr>
        <w:t>[3]</w:t>
      </w:r>
      <w:r>
        <w:rPr>
          <w:noProof/>
        </w:rPr>
        <w:fldChar w:fldCharType="end"/>
      </w:r>
      <w:r>
        <w:rPr>
          <w:noProof/>
        </w:rPr>
        <w:t xml:space="preserve"> </w:t>
      </w:r>
      <w:r w:rsidR="00C074DC" w:rsidRPr="00C074DC">
        <w:rPr>
          <w:noProof/>
        </w:rPr>
        <w:t xml:space="preserve">Twitter users can tweet in any languages they </w:t>
      </w:r>
      <w:del w:id="153" w:author="Cengiz Acarturk" w:date="2019-04-24T10:08:00Z">
        <w:r w:rsidR="00C074DC" w:rsidRPr="00C074DC" w:rsidDel="00F95248">
          <w:rPr>
            <w:noProof/>
          </w:rPr>
          <w:delText>wish</w:delText>
        </w:r>
      </w:del>
      <w:ins w:id="154" w:author="Cengiz Acarturk" w:date="2019-04-24T10:08:00Z">
        <w:r w:rsidR="00F95248">
          <w:rPr>
            <w:noProof/>
          </w:rPr>
          <w:t>select</w:t>
        </w:r>
      </w:ins>
      <w:r w:rsidR="00C074DC" w:rsidRPr="00C074DC">
        <w:rPr>
          <w:noProof/>
        </w:rPr>
        <w:t xml:space="preserve">. </w:t>
      </w:r>
      <w:del w:id="155" w:author="Cengiz Acarturk" w:date="2019-04-24T10:08:00Z">
        <w:r w:rsidDel="00F95248">
          <w:rPr>
            <w:noProof/>
          </w:rPr>
          <w:delText>As predictable,</w:delText>
        </w:r>
      </w:del>
      <w:ins w:id="156" w:author="Cengiz Acarturk" w:date="2019-04-24T10:09:00Z">
        <w:r w:rsidR="00F95248">
          <w:rPr>
            <w:noProof/>
          </w:rPr>
          <w:t xml:space="preserve">Although there is no statistics about the use of Turkish by Twitter users from Turkey, it is very likely that </w:t>
        </w:r>
      </w:ins>
      <w:del w:id="157" w:author="Cengiz Acarturk" w:date="2019-04-24T10:09:00Z">
        <w:r w:rsidDel="00F95248">
          <w:rPr>
            <w:noProof/>
          </w:rPr>
          <w:delText xml:space="preserve"> </w:delText>
        </w:r>
      </w:del>
      <w:ins w:id="158" w:author="Cengiz Acarturk" w:date="2019-04-24T10:08:00Z">
        <w:r w:rsidR="00F95248">
          <w:rPr>
            <w:noProof/>
          </w:rPr>
          <w:t xml:space="preserve">most of the </w:t>
        </w:r>
      </w:ins>
      <w:del w:id="159" w:author="Cengiz Acarturk" w:date="2019-04-24T10:08:00Z">
        <w:r w:rsidDel="00F95248">
          <w:rPr>
            <w:noProof/>
          </w:rPr>
          <w:delText>9 m</w:delText>
        </w:r>
        <w:r w:rsidDel="00F95248">
          <w:rPr>
            <w:noProof/>
            <w:lang w:val="tr-TR"/>
          </w:rPr>
          <w:delText xml:space="preserve">illion </w:delText>
        </w:r>
      </w:del>
      <w:r>
        <w:rPr>
          <w:noProof/>
          <w:lang w:val="tr-TR"/>
        </w:rPr>
        <w:t xml:space="preserve">Turkish Twitter users share </w:t>
      </w:r>
      <w:r w:rsidR="00CD06BE">
        <w:rPr>
          <w:noProof/>
          <w:lang w:val="tr-TR"/>
        </w:rPr>
        <w:t xml:space="preserve">their tweets </w:t>
      </w:r>
      <w:del w:id="160" w:author="Cengiz Acarturk" w:date="2019-04-24T10:09:00Z">
        <w:r w:rsidR="00CD06BE" w:rsidDel="00F95248">
          <w:rPr>
            <w:noProof/>
            <w:lang w:val="tr-TR"/>
          </w:rPr>
          <w:delText xml:space="preserve">generally </w:delText>
        </w:r>
      </w:del>
      <w:r w:rsidR="00CD06BE">
        <w:rPr>
          <w:noProof/>
          <w:lang w:val="tr-TR"/>
        </w:rPr>
        <w:t xml:space="preserve">in </w:t>
      </w:r>
      <w:ins w:id="161" w:author="Cengiz Acarturk" w:date="2019-04-24T10:09:00Z">
        <w:r w:rsidR="00F95248">
          <w:rPr>
            <w:noProof/>
            <w:lang w:val="tr-TR"/>
          </w:rPr>
          <w:t>their native</w:t>
        </w:r>
      </w:ins>
      <w:del w:id="162" w:author="Cengiz Acarturk" w:date="2019-04-24T10:09:00Z">
        <w:r w:rsidR="00A7298B" w:rsidDel="00F95248">
          <w:rPr>
            <w:noProof/>
            <w:lang w:val="tr-TR"/>
          </w:rPr>
          <w:delText xml:space="preserve">the </w:delText>
        </w:r>
        <w:r w:rsidR="00CD06BE" w:rsidDel="00F95248">
          <w:rPr>
            <w:noProof/>
            <w:lang w:val="tr-TR"/>
          </w:rPr>
          <w:delText xml:space="preserve">Turkish </w:delText>
        </w:r>
      </w:del>
      <w:r w:rsidR="00CD06BE">
        <w:rPr>
          <w:noProof/>
          <w:lang w:val="tr-TR"/>
        </w:rPr>
        <w:t xml:space="preserve">language. </w:t>
      </w:r>
    </w:p>
    <w:p w14:paraId="291895DC" w14:textId="3BFBC403" w:rsidR="004D5D81" w:rsidDel="00F95248" w:rsidRDefault="004D5D81" w:rsidP="00FD001D">
      <w:pPr>
        <w:spacing w:line="360" w:lineRule="auto"/>
        <w:rPr>
          <w:del w:id="163" w:author="Cengiz Acarturk" w:date="2019-04-24T10:10:00Z"/>
          <w:noProof/>
          <w:lang w:val="tr-TR"/>
        </w:rPr>
      </w:pPr>
    </w:p>
    <w:p w14:paraId="03D9D3F6" w14:textId="70D808F4" w:rsidR="00FD001D" w:rsidRDefault="00FD001D" w:rsidP="00216905">
      <w:pPr>
        <w:spacing w:line="360" w:lineRule="auto"/>
        <w:ind w:firstLine="576"/>
        <w:rPr>
          <w:noProof/>
        </w:rPr>
      </w:pPr>
      <w:commentRangeStart w:id="164"/>
      <w:del w:id="165" w:author="Cengiz Acarturk" w:date="2019-04-24T10:11:00Z">
        <w:r w:rsidRPr="00FD001D" w:rsidDel="00F93DA4">
          <w:rPr>
            <w:noProof/>
            <w:lang w:val="tr-TR"/>
          </w:rPr>
          <w:delText xml:space="preserve">During my literature review and commercial products reviews, I realized that even there are </w:delText>
        </w:r>
        <w:r w:rsidDel="00F93DA4">
          <w:rPr>
            <w:noProof/>
            <w:lang w:val="tr-TR"/>
          </w:rPr>
          <w:delText>a few</w:delText>
        </w:r>
        <w:r w:rsidRPr="00FD001D" w:rsidDel="00F93DA4">
          <w:rPr>
            <w:noProof/>
            <w:lang w:val="tr-TR"/>
          </w:rPr>
          <w:delText xml:space="preserve"> </w:delText>
        </w:r>
        <w:r w:rsidR="00A7298B" w:rsidDel="00F93DA4">
          <w:rPr>
            <w:noProof/>
            <w:lang w:val="tr-TR"/>
          </w:rPr>
          <w:delText>types of research</w:delText>
        </w:r>
        <w:r w:rsidRPr="00FD001D" w:rsidDel="00F93DA4">
          <w:rPr>
            <w:noProof/>
            <w:lang w:val="tr-TR"/>
          </w:rPr>
          <w:delText xml:space="preserve"> and products to focus on automatic security Event Detection, they mainly focus</w:delText>
        </w:r>
        <w:r w:rsidR="00A7298B" w:rsidDel="00F93DA4">
          <w:rPr>
            <w:noProof/>
            <w:lang w:val="tr-TR"/>
          </w:rPr>
          <w:delText xml:space="preserve"> on</w:delText>
        </w:r>
        <w:r w:rsidRPr="00FD001D" w:rsidDel="00F93DA4">
          <w:rPr>
            <w:noProof/>
            <w:lang w:val="tr-TR"/>
          </w:rPr>
          <w:delText xml:space="preserve"> data mining in </w:delText>
        </w:r>
        <w:r w:rsidR="00A7298B" w:rsidDel="00F93DA4">
          <w:rPr>
            <w:noProof/>
            <w:lang w:val="tr-TR"/>
          </w:rPr>
          <w:delText xml:space="preserve">the </w:delText>
        </w:r>
        <w:r w:rsidRPr="00FD001D" w:rsidDel="00F93DA4">
          <w:rPr>
            <w:noProof/>
            <w:lang w:val="tr-TR"/>
          </w:rPr>
          <w:delText xml:space="preserve">English language. </w:delText>
        </w:r>
      </w:del>
      <w:commentRangeEnd w:id="164"/>
      <w:r w:rsidR="00F93DA4">
        <w:rPr>
          <w:rStyle w:val="AklamaBavurusu"/>
        </w:rPr>
        <w:commentReference w:id="164"/>
      </w:r>
      <w:ins w:id="166" w:author="Cengiz Acarturk" w:date="2019-04-24T10:12:00Z">
        <w:r w:rsidR="00F93DA4">
          <w:rPr>
            <w:noProof/>
            <w:lang w:val="tr-TR"/>
          </w:rPr>
          <w:t xml:space="preserve">A review of the literature and recent state of technology reveals that most of the research conducted on security event detection focus on English. As of our knowledge, </w:t>
        </w:r>
      </w:ins>
      <w:del w:id="167" w:author="Cengiz Acarturk" w:date="2019-04-24T10:13:00Z">
        <w:r w:rsidRPr="00FD001D" w:rsidDel="00F93DA4">
          <w:rPr>
            <w:noProof/>
            <w:lang w:val="tr-TR"/>
          </w:rPr>
          <w:delText>There is no research focused</w:delText>
        </w:r>
      </w:del>
      <w:ins w:id="168" w:author="Cengiz Acarturk" w:date="2019-04-24T10:13:00Z">
        <w:r w:rsidR="00F93DA4">
          <w:rPr>
            <w:noProof/>
            <w:lang w:val="tr-TR"/>
          </w:rPr>
          <w:t>research is lacking</w:t>
        </w:r>
      </w:ins>
      <w:r w:rsidRPr="00FD001D">
        <w:rPr>
          <w:noProof/>
          <w:lang w:val="tr-TR"/>
        </w:rPr>
        <w:t xml:space="preserve"> on real</w:t>
      </w:r>
      <w:r w:rsidR="00A7298B">
        <w:rPr>
          <w:noProof/>
          <w:lang w:val="tr-TR"/>
        </w:rPr>
        <w:t>-</w:t>
      </w:r>
      <w:r w:rsidRPr="00FD001D">
        <w:rPr>
          <w:noProof/>
          <w:lang w:val="tr-TR"/>
        </w:rPr>
        <w:t xml:space="preserve">time security event detection </w:t>
      </w:r>
      <w:del w:id="169" w:author="Cengiz Acarturk" w:date="2019-04-24T10:13:00Z">
        <w:r w:rsidRPr="00FD001D" w:rsidDel="00F93DA4">
          <w:rPr>
            <w:noProof/>
            <w:lang w:val="tr-TR"/>
          </w:rPr>
          <w:delText xml:space="preserve">focused </w:delText>
        </w:r>
      </w:del>
      <w:ins w:id="170" w:author="Cengiz Acarturk" w:date="2019-04-24T10:13:00Z">
        <w:r w:rsidR="00F93DA4">
          <w:rPr>
            <w:noProof/>
            <w:lang w:val="tr-TR"/>
          </w:rPr>
          <w:t xml:space="preserve">in </w:t>
        </w:r>
      </w:ins>
      <w:r w:rsidRPr="00FD001D">
        <w:rPr>
          <w:noProof/>
          <w:lang w:val="tr-TR"/>
        </w:rPr>
        <w:t>Turkish language streams.</w:t>
      </w:r>
      <w:commentRangeStart w:id="171"/>
      <w:r>
        <w:rPr>
          <w:noProof/>
          <w:lang w:val="tr-TR"/>
        </w:rPr>
        <w:t xml:space="preserve"> </w:t>
      </w:r>
      <w:commentRangeEnd w:id="171"/>
      <w:r w:rsidR="00F93DA4">
        <w:rPr>
          <w:rStyle w:val="AklamaBavurusu"/>
        </w:rPr>
        <w:commentReference w:id="171"/>
      </w:r>
      <w:r>
        <w:rPr>
          <w:noProof/>
          <w:lang w:val="tr-TR"/>
        </w:rPr>
        <w:t xml:space="preserve">With emerging internet adoption in Turkey, </w:t>
      </w:r>
      <w:r w:rsidR="009D1259">
        <w:rPr>
          <w:noProof/>
          <w:lang w:val="tr-TR"/>
        </w:rPr>
        <w:t>t</w:t>
      </w:r>
      <w:r>
        <w:rPr>
          <w:noProof/>
          <w:lang w:val="tr-TR"/>
        </w:rPr>
        <w:t>here are m</w:t>
      </w:r>
      <w:r w:rsidR="00A7298B">
        <w:rPr>
          <w:noProof/>
          <w:lang w:val="tr-TR"/>
        </w:rPr>
        <w:t>uch</w:t>
      </w:r>
      <w:r w:rsidR="009D1259">
        <w:rPr>
          <w:noProof/>
          <w:lang w:val="tr-TR"/>
        </w:rPr>
        <w:t xml:space="preserve"> timely information shared </w:t>
      </w:r>
      <w:del w:id="172" w:author="Cengiz Acarturk" w:date="2019-04-24T10:15:00Z">
        <w:r w:rsidR="009D1259" w:rsidDel="00F93DA4">
          <w:rPr>
            <w:noProof/>
            <w:lang w:val="tr-TR"/>
          </w:rPr>
          <w:delText xml:space="preserve">within </w:delText>
        </w:r>
        <w:r w:rsidR="00A7298B" w:rsidDel="00F93DA4">
          <w:rPr>
            <w:noProof/>
            <w:lang w:val="tr-TR"/>
          </w:rPr>
          <w:delText>the</w:delText>
        </w:r>
      </w:del>
      <w:ins w:id="173" w:author="Cengiz Acarturk" w:date="2019-04-24T10:15:00Z">
        <w:r w:rsidR="00F93DA4">
          <w:rPr>
            <w:noProof/>
            <w:lang w:val="tr-TR"/>
          </w:rPr>
          <w:t>in</w:t>
        </w:r>
      </w:ins>
      <w:r w:rsidR="00A7298B">
        <w:rPr>
          <w:noProof/>
          <w:lang w:val="tr-TR"/>
        </w:rPr>
        <w:t xml:space="preserve"> </w:t>
      </w:r>
      <w:r w:rsidR="009D1259">
        <w:rPr>
          <w:noProof/>
          <w:lang w:val="tr-TR"/>
        </w:rPr>
        <w:t>Turkish</w:t>
      </w:r>
      <w:del w:id="174" w:author="Cengiz Acarturk" w:date="2019-04-24T10:15:00Z">
        <w:r w:rsidR="009D1259" w:rsidDel="00F93DA4">
          <w:rPr>
            <w:noProof/>
            <w:lang w:val="tr-TR"/>
          </w:rPr>
          <w:delText xml:space="preserve"> language</w:delText>
        </w:r>
      </w:del>
      <w:r w:rsidR="009D1259">
        <w:rPr>
          <w:noProof/>
          <w:lang w:val="tr-TR"/>
        </w:rPr>
        <w:t>.</w:t>
      </w:r>
      <w:r w:rsidR="004D5D81">
        <w:rPr>
          <w:noProof/>
          <w:lang w:val="tr-TR"/>
        </w:rPr>
        <w:t xml:space="preserve"> </w:t>
      </w:r>
      <w:commentRangeStart w:id="175"/>
      <w:r w:rsidR="004D5D81">
        <w:rPr>
          <w:noProof/>
          <w:lang w:val="tr-TR"/>
        </w:rPr>
        <w:t>Th</w:t>
      </w:r>
      <w:r w:rsidR="00A7298B">
        <w:rPr>
          <w:noProof/>
          <w:lang w:val="tr-TR"/>
        </w:rPr>
        <w:t>is</w:t>
      </w:r>
      <w:r w:rsidR="004D5D81">
        <w:rPr>
          <w:noProof/>
          <w:lang w:val="tr-TR"/>
        </w:rPr>
        <w:t xml:space="preserve"> Turkish information not much </w:t>
      </w:r>
      <w:r w:rsidR="00A7298B">
        <w:rPr>
          <w:noProof/>
          <w:lang w:val="tr-TR"/>
        </w:rPr>
        <w:t>help</w:t>
      </w:r>
      <w:r w:rsidR="004D5D81">
        <w:rPr>
          <w:noProof/>
          <w:lang w:val="tr-TR"/>
        </w:rPr>
        <w:t xml:space="preserve"> without automated event detection systems</w:t>
      </w:r>
      <w:r>
        <w:rPr>
          <w:noProof/>
          <w:lang w:val="tr-TR"/>
        </w:rPr>
        <w:t xml:space="preserve"> </w:t>
      </w:r>
      <w:r w:rsidR="004D5D81">
        <w:rPr>
          <w:noProof/>
          <w:lang w:val="tr-TR"/>
        </w:rPr>
        <w:t xml:space="preserve"> </w:t>
      </w:r>
      <w:r w:rsidRPr="007E1CF6">
        <w:rPr>
          <w:noProof/>
        </w:rPr>
        <w:t xml:space="preserve">Turkish tweets can </w:t>
      </w:r>
      <w:r w:rsidR="00A7298B">
        <w:rPr>
          <w:noProof/>
        </w:rPr>
        <w:t>also be</w:t>
      </w:r>
      <w:r w:rsidRPr="007E1CF6">
        <w:rPr>
          <w:noProof/>
        </w:rPr>
        <w:t xml:space="preserve"> used to detect cyber security events</w:t>
      </w:r>
      <w:r w:rsidR="004D5D81">
        <w:rPr>
          <w:noProof/>
        </w:rPr>
        <w:t xml:space="preserve"> if </w:t>
      </w:r>
      <w:r w:rsidRPr="007E1CF6">
        <w:rPr>
          <w:noProof/>
        </w:rPr>
        <w:t>Turkish language specific steps and requirements shall be added to the detection system</w:t>
      </w:r>
      <w:r w:rsidR="004D5D81">
        <w:rPr>
          <w:noProof/>
        </w:rPr>
        <w:t>s</w:t>
      </w:r>
      <w:r w:rsidRPr="007E1CF6">
        <w:rPr>
          <w:noProof/>
        </w:rPr>
        <w:t xml:space="preserve"> and algorithms.</w:t>
      </w:r>
      <w:commentRangeEnd w:id="175"/>
      <w:r w:rsidR="00F93DA4">
        <w:rPr>
          <w:rStyle w:val="AklamaBavurusu"/>
        </w:rPr>
        <w:commentReference w:id="175"/>
      </w:r>
    </w:p>
    <w:p w14:paraId="3D1A4DC4" w14:textId="2678658E" w:rsidR="004D5D81" w:rsidRDefault="004D5D81" w:rsidP="00FD001D">
      <w:pPr>
        <w:spacing w:line="360" w:lineRule="auto"/>
        <w:rPr>
          <w:noProof/>
        </w:rPr>
      </w:pPr>
    </w:p>
    <w:p w14:paraId="17406BD1" w14:textId="0472C6B1" w:rsidR="004D5D81" w:rsidRPr="004D5D81" w:rsidRDefault="004D5D81" w:rsidP="00FD001D">
      <w:pPr>
        <w:spacing w:line="360" w:lineRule="auto"/>
        <w:rPr>
          <w:noProof/>
          <w:lang w:val="tr-TR"/>
        </w:rPr>
      </w:pPr>
    </w:p>
    <w:p w14:paraId="3D0EE629" w14:textId="0AF49F30" w:rsidR="00755CB7" w:rsidRDefault="00755CB7" w:rsidP="00FD001D">
      <w:pPr>
        <w:spacing w:after="0"/>
        <w:jc w:val="left"/>
        <w:rPr>
          <w:noProof/>
        </w:rPr>
      </w:pPr>
    </w:p>
    <w:commentRangeStart w:id="176"/>
    <w:p w14:paraId="2E496F0A" w14:textId="449B7158" w:rsidR="002A4676" w:rsidRPr="007E1CF6" w:rsidRDefault="007A5585" w:rsidP="008276EE">
      <w:pPr>
        <w:spacing w:line="360" w:lineRule="auto"/>
      </w:pPr>
      <w:r>
        <w:rPr>
          <w:noProof/>
          <w:lang w:val="tr-TR" w:eastAsia="tr-TR"/>
        </w:rPr>
        <w:lastRenderedPageBreak/>
        <mc:AlternateContent>
          <mc:Choice Requires="wpg">
            <w:drawing>
              <wp:anchor distT="107950" distB="107950" distL="114300" distR="114300" simplePos="0" relativeHeight="251843584" behindDoc="0" locked="0" layoutInCell="1" allowOverlap="1" wp14:anchorId="1F849BAC" wp14:editId="164ADA72">
                <wp:simplePos x="0" y="0"/>
                <wp:positionH relativeFrom="margin">
                  <wp:posOffset>-580390</wp:posOffset>
                </wp:positionH>
                <wp:positionV relativeFrom="margin">
                  <wp:posOffset>-559435</wp:posOffset>
                </wp:positionV>
                <wp:extent cx="6315710" cy="8488045"/>
                <wp:effectExtent l="0" t="19050" r="8890" b="8255"/>
                <wp:wrapTopAndBottom/>
                <wp:docPr id="61" name="Group 61"/>
                <wp:cNvGraphicFramePr/>
                <a:graphic xmlns:a="http://schemas.openxmlformats.org/drawingml/2006/main">
                  <a:graphicData uri="http://schemas.microsoft.com/office/word/2010/wordprocessingGroup">
                    <wpg:wgp>
                      <wpg:cNvGrpSpPr/>
                      <wpg:grpSpPr>
                        <a:xfrm>
                          <a:off x="0" y="0"/>
                          <a:ext cx="6315710" cy="8488045"/>
                          <a:chOff x="179368" y="-1227829"/>
                          <a:chExt cx="5030807" cy="3046931"/>
                        </a:xfrm>
                      </wpg:grpSpPr>
                      <wps:wsp>
                        <wps:cNvPr id="57" name="Text Box 57"/>
                        <wps:cNvSpPr txBox="1"/>
                        <wps:spPr>
                          <a:xfrm>
                            <a:off x="179368" y="1719490"/>
                            <a:ext cx="5030807" cy="99612"/>
                          </a:xfrm>
                          <a:prstGeom prst="rect">
                            <a:avLst/>
                          </a:prstGeom>
                          <a:solidFill>
                            <a:prstClr val="white"/>
                          </a:solidFill>
                          <a:ln>
                            <a:noFill/>
                          </a:ln>
                          <a:effectLst/>
                        </wps:spPr>
                        <wps:txbx>
                          <w:txbxContent>
                            <w:p w14:paraId="16773948" w14:textId="3491F246" w:rsidR="00783C1B" w:rsidRPr="005F13E0" w:rsidRDefault="00783C1B" w:rsidP="00D218DA">
                              <w:pPr>
                                <w:pStyle w:val="ResimYazs"/>
                                <w:spacing w:line="276" w:lineRule="auto"/>
                                <w:rPr>
                                  <w:sz w:val="24"/>
                                  <w:szCs w:val="20"/>
                                </w:rPr>
                              </w:pPr>
                              <w:bookmarkStart w:id="177" w:name="_Ref439970752"/>
                              <w:bookmarkStart w:id="178" w:name="_Toc6679608"/>
                              <w:r>
                                <w:t xml:space="preserve">Figure </w:t>
                              </w:r>
                              <w:r>
                                <w:fldChar w:fldCharType="begin"/>
                              </w:r>
                              <w:r>
                                <w:instrText xml:space="preserve"> SEQ Figure \* ARABIC </w:instrText>
                              </w:r>
                              <w:r>
                                <w:fldChar w:fldCharType="separate"/>
                              </w:r>
                              <w:r>
                                <w:rPr>
                                  <w:noProof/>
                                </w:rPr>
                                <w:t>1</w:t>
                              </w:r>
                              <w:r>
                                <w:fldChar w:fldCharType="end"/>
                              </w:r>
                              <w:bookmarkEnd w:id="177"/>
                              <w:r>
                                <w:t xml:space="preserve">: </w:t>
                              </w:r>
                              <w:r w:rsidRPr="00D218DA">
                                <w:t xml:space="preserve">Tweets in Turkish After </w:t>
                              </w:r>
                              <w:r>
                                <w:t>t</w:t>
                              </w:r>
                              <w:r w:rsidRPr="00D218DA">
                                <w:t xml:space="preserve">he </w:t>
                              </w:r>
                              <w:proofErr w:type="spellStart"/>
                              <w:r w:rsidRPr="00D218DA">
                                <w:t>TurkTrust</w:t>
                              </w:r>
                              <w:proofErr w:type="spellEnd"/>
                              <w:r w:rsidRPr="00D218DA">
                                <w:t xml:space="preserve"> Vulnerability Announcement on 3 January 2013</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622319" y="-1227829"/>
                            <a:ext cx="3668807" cy="2917925"/>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1F849BAC" id="Group 61" o:spid="_x0000_s1026" style="position:absolute;left:0;text-align:left;margin-left:-45.7pt;margin-top:-44.05pt;width:497.3pt;height:668.35pt;z-index:251843584;mso-wrap-distance-top:8.5pt;mso-wrap-distance-bottom:8.5pt;mso-position-horizontal-relative:margin;mso-position-vertical-relative:margin;mso-width-relative:margin;mso-height-relative:margin" coordorigin="1793,-12278" coordsize="50308,304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">
                <v:shapetype id="_x0000_t202" coordsize="21600,21600" o:spt="202" path="m,l,21600r21600,l21600,xe">
                  <v:stroke joinstyle="miter"/>
                  <v:path gradientshapeok="t" o:connecttype="rect"/>
                </v:shapetype>
                <v:shape id="Text Box 57" o:spid="_x0000_s1027" type="#_x0000_t202" style="position:absolute;left:1793;top:17194;width:50308;height: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6773948" w14:textId="3491F246" w:rsidR="00783C1B" w:rsidRPr="005F13E0" w:rsidRDefault="00783C1B" w:rsidP="00D218DA">
                        <w:pPr>
                          <w:pStyle w:val="ResimYazs"/>
                          <w:spacing w:line="276" w:lineRule="auto"/>
                          <w:rPr>
                            <w:sz w:val="24"/>
                            <w:szCs w:val="20"/>
                          </w:rPr>
                        </w:pPr>
                        <w:bookmarkStart w:id="180" w:name="_Ref439970752"/>
                        <w:bookmarkStart w:id="181" w:name="_Toc6679608"/>
                        <w:r>
                          <w:t xml:space="preserve">Figure </w:t>
                        </w:r>
                        <w:r>
                          <w:fldChar w:fldCharType="begin"/>
                        </w:r>
                        <w:r>
                          <w:instrText xml:space="preserve"> SEQ Figure \* ARABIC </w:instrText>
                        </w:r>
                        <w:r>
                          <w:fldChar w:fldCharType="separate"/>
                        </w:r>
                        <w:r>
                          <w:rPr>
                            <w:noProof/>
                          </w:rPr>
                          <w:t>1</w:t>
                        </w:r>
                        <w:r>
                          <w:fldChar w:fldCharType="end"/>
                        </w:r>
                        <w:bookmarkEnd w:id="180"/>
                        <w:r>
                          <w:t xml:space="preserve">: </w:t>
                        </w:r>
                        <w:r w:rsidRPr="00D218DA">
                          <w:t xml:space="preserve">Tweets in Turkish After </w:t>
                        </w:r>
                        <w:r>
                          <w:t>t</w:t>
                        </w:r>
                        <w:r w:rsidRPr="00D218DA">
                          <w:t xml:space="preserve">he </w:t>
                        </w:r>
                        <w:proofErr w:type="spellStart"/>
                        <w:r w:rsidRPr="00D218DA">
                          <w:t>TurkTrust</w:t>
                        </w:r>
                        <w:proofErr w:type="spellEnd"/>
                        <w:r w:rsidRPr="00D218DA">
                          <w:t xml:space="preserve"> Vulnerability Announcement on 3 January 2013</w:t>
                        </w:r>
                        <w:bookmarkEnd w:id="181"/>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8" type="#_x0000_t75" style="position:absolute;left:6223;top:-12278;width:36688;height:29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" stroked="t" strokecolor="#d9d9d9">
                  <v:imagedata r:id="rId26" o:title=""/>
                  <v:path arrowok="t"/>
                </v:shape>
                <w10:wrap type="topAndBottom" anchorx="margin" anchory="margin"/>
              </v:group>
            </w:pict>
          </mc:Fallback>
        </mc:AlternateContent>
      </w:r>
      <w:commentRangeEnd w:id="176"/>
      <w:r w:rsidR="001A1D4A">
        <w:rPr>
          <w:rStyle w:val="AklamaBavurusu"/>
        </w:rPr>
        <w:commentReference w:id="176"/>
      </w:r>
    </w:p>
    <w:p w14:paraId="1BC079AF" w14:textId="132B9EC3" w:rsidR="00810D2E" w:rsidRPr="005C1DAF" w:rsidRDefault="00810D2E" w:rsidP="00216905">
      <w:pPr>
        <w:spacing w:line="360" w:lineRule="auto"/>
        <w:ind w:firstLine="576"/>
      </w:pPr>
      <w:commentRangeStart w:id="179"/>
      <w:del w:id="180" w:author="Cengiz Acarturk" w:date="2019-04-24T10:18:00Z">
        <w:r w:rsidDel="00405030">
          <w:lastRenderedPageBreak/>
          <w:delText>Of course</w:delText>
        </w:r>
      </w:del>
      <w:commentRangeEnd w:id="179"/>
      <w:r w:rsidR="00405030">
        <w:rPr>
          <w:rStyle w:val="AklamaBavurusu"/>
        </w:rPr>
        <w:commentReference w:id="179"/>
      </w:r>
      <w:del w:id="181" w:author="Cengiz Acarturk" w:date="2019-04-24T10:18:00Z">
        <w:r w:rsidDel="00405030">
          <w:delText>, s</w:delText>
        </w:r>
      </w:del>
      <w:ins w:id="182" w:author="Cengiz Acarturk" w:date="2019-04-24T10:18:00Z">
        <w:r w:rsidR="00405030">
          <w:t>S</w:t>
        </w:r>
      </w:ins>
      <w:r>
        <w:t xml:space="preserve">ocial media is not </w:t>
      </w:r>
      <w:r w:rsidR="00F01461">
        <w:t xml:space="preserve">the </w:t>
      </w:r>
      <w:r>
        <w:t xml:space="preserve">only option to </w:t>
      </w:r>
      <w:del w:id="183" w:author="Cengiz Acarturk" w:date="2019-04-24T10:25:00Z">
        <w:r w:rsidDel="00405030">
          <w:delText xml:space="preserve">learn </w:delText>
        </w:r>
      </w:del>
      <w:ins w:id="184" w:author="Cengiz Acarturk" w:date="2019-04-24T10:25:00Z">
        <w:r w:rsidR="00405030">
          <w:t xml:space="preserve">extract </w:t>
        </w:r>
      </w:ins>
      <w:del w:id="185" w:author="Cengiz Acarturk" w:date="2019-04-24T10:25:00Z">
        <w:r w:rsidDel="00405030">
          <w:delText xml:space="preserve">such </w:delText>
        </w:r>
      </w:del>
      <w:r>
        <w:t>information</w:t>
      </w:r>
      <w:ins w:id="186" w:author="Cengiz Acarturk" w:date="2019-04-24T10:26:00Z">
        <w:r w:rsidR="00405030">
          <w:t xml:space="preserve"> as such</w:t>
        </w:r>
      </w:ins>
      <w:r>
        <w:t xml:space="preserve">. </w:t>
      </w:r>
      <w:ins w:id="187" w:author="Cengiz Acarturk" w:date="2019-04-24T10:26:00Z">
        <w:r w:rsidR="00405030">
          <w:rPr>
            <w:noProof/>
          </w:rPr>
          <w:t>A</w:t>
        </w:r>
      </w:ins>
      <w:del w:id="188" w:author="Cengiz Acarturk" w:date="2019-04-24T10:26:00Z">
        <w:r w:rsidRPr="00810D2E" w:rsidDel="00405030">
          <w:rPr>
            <w:noProof/>
          </w:rPr>
          <w:delText xml:space="preserve">The </w:delText>
        </w:r>
      </w:del>
      <w:ins w:id="189" w:author="Cengiz Acarturk" w:date="2019-04-24T10:26:00Z">
        <w:r w:rsidR="00405030">
          <w:rPr>
            <w:noProof/>
          </w:rPr>
          <w:t xml:space="preserve"> </w:t>
        </w:r>
      </w:ins>
      <w:r w:rsidRPr="00810D2E">
        <w:rPr>
          <w:noProof/>
        </w:rPr>
        <w:t xml:space="preserve">security analyst has a wide range of sources available </w:t>
      </w:r>
      <w:ins w:id="190" w:author="Cengiz Acarturk" w:date="2019-04-24T10:26:00Z">
        <w:r w:rsidR="00405030">
          <w:rPr>
            <w:noProof/>
          </w:rPr>
          <w:t>such as</w:t>
        </w:r>
      </w:ins>
      <w:del w:id="191" w:author="Cengiz Acarturk" w:date="2019-04-24T10:26:00Z">
        <w:r w:rsidRPr="00810D2E" w:rsidDel="00405030">
          <w:rPr>
            <w:noProof/>
          </w:rPr>
          <w:delText>like</w:delText>
        </w:r>
      </w:del>
      <w:r w:rsidRPr="00810D2E">
        <w:rPr>
          <w:noProof/>
        </w:rPr>
        <w:t xml:space="preserve"> </w:t>
      </w:r>
      <w:r w:rsidR="00F01461">
        <w:rPr>
          <w:noProof/>
        </w:rPr>
        <w:t xml:space="preserve">the </w:t>
      </w:r>
      <w:r w:rsidRPr="00810D2E">
        <w:rPr>
          <w:noProof/>
        </w:rPr>
        <w:t>specialized press, blogs, forums, news agencies, newspapers and so on to gather cyber threat information</w:t>
      </w:r>
      <w:r>
        <w:rPr>
          <w:noProof/>
        </w:rPr>
        <w:t>.</w:t>
      </w:r>
      <w:r>
        <w:t xml:space="preserve"> However, their </w:t>
      </w:r>
      <w:del w:id="192" w:author="Cengiz Acarturk" w:date="2019-04-24T10:26:00Z">
        <w:r w:rsidDel="00A74325">
          <w:delText xml:space="preserve">first </w:delText>
        </w:r>
      </w:del>
      <w:ins w:id="193" w:author="Cengiz Acarturk" w:date="2019-04-24T10:26:00Z">
        <w:r w:rsidR="00A74325">
          <w:t xml:space="preserve">initial </w:t>
        </w:r>
      </w:ins>
      <w:del w:id="194" w:author="Cengiz Acarturk" w:date="2019-04-24T10:26:00Z">
        <w:r w:rsidDel="00A74325">
          <w:delText xml:space="preserve">reference </w:delText>
        </w:r>
      </w:del>
      <w:ins w:id="195" w:author="Cengiz Acarturk" w:date="2019-04-24T10:26:00Z">
        <w:r w:rsidR="00A74325">
          <w:t>source of inf</w:t>
        </w:r>
      </w:ins>
      <w:ins w:id="196" w:author="Cengiz Acarturk" w:date="2019-04-24T10:27:00Z">
        <w:r w:rsidR="00A74325">
          <w:t>o</w:t>
        </w:r>
      </w:ins>
      <w:ins w:id="197" w:author="Cengiz Acarturk" w:date="2019-04-24T10:26:00Z">
        <w:r w:rsidR="00A74325">
          <w:t xml:space="preserve">rmation </w:t>
        </w:r>
      </w:ins>
      <w:ins w:id="198" w:author="Cengiz Acarturk" w:date="2019-04-24T10:27:00Z">
        <w:r w:rsidR="00A74325">
          <w:t>for</w:t>
        </w:r>
      </w:ins>
      <w:del w:id="199" w:author="Cengiz Acarturk" w:date="2019-04-24T10:27:00Z">
        <w:r w:rsidR="00F01461" w:rsidDel="00A74325">
          <w:delText>to</w:delText>
        </w:r>
      </w:del>
      <w:r>
        <w:t xml:space="preserve"> detect</w:t>
      </w:r>
      <w:r w:rsidR="00F01461">
        <w:t>ing</w:t>
      </w:r>
      <w:r>
        <w:t xml:space="preserve"> such security events is </w:t>
      </w:r>
      <w:del w:id="200" w:author="Cengiz Acarturk" w:date="2019-04-24T10:27:00Z">
        <w:r w:rsidDel="00A74325">
          <w:delText xml:space="preserve">generally </w:delText>
        </w:r>
      </w:del>
      <w:ins w:id="201" w:author="Cengiz Acarturk" w:date="2019-04-24T10:27:00Z">
        <w:r w:rsidR="00A74325">
          <w:t xml:space="preserve">usually </w:t>
        </w:r>
      </w:ins>
      <w:r>
        <w:t xml:space="preserve">social networks. </w:t>
      </w:r>
      <w:r w:rsidRPr="00810D2E">
        <w:t>After</w:t>
      </w:r>
      <w:ins w:id="202" w:author="Cengiz Acarturk" w:date="2019-04-24T10:27:00Z">
        <w:r w:rsidR="00A74325">
          <w:t xml:space="preserve"> the emergence of</w:t>
        </w:r>
      </w:ins>
      <w:r w:rsidRPr="00810D2E">
        <w:t xml:space="preserve"> a trending event</w:t>
      </w:r>
      <w:del w:id="203" w:author="Cengiz Acarturk" w:date="2019-04-24T10:27:00Z">
        <w:r w:rsidRPr="00810D2E" w:rsidDel="00A74325">
          <w:delText xml:space="preserve"> occurred</w:delText>
        </w:r>
      </w:del>
      <w:r w:rsidRPr="00810D2E">
        <w:t xml:space="preserve">, </w:t>
      </w:r>
      <w:del w:id="204" w:author="Cengiz Acarturk" w:date="2019-04-24T10:27:00Z">
        <w:r w:rsidRPr="00810D2E" w:rsidDel="00A74325">
          <w:delText xml:space="preserve">people </w:delText>
        </w:r>
      </w:del>
      <w:ins w:id="205" w:author="Cengiz Acarturk" w:date="2019-04-24T10:27:00Z">
        <w:r w:rsidR="00A74325">
          <w:t>users</w:t>
        </w:r>
        <w:r w:rsidR="00A74325" w:rsidRPr="00810D2E">
          <w:t xml:space="preserve"> </w:t>
        </w:r>
      </w:ins>
      <w:r w:rsidRPr="00810D2E">
        <w:t>increasingly share posts about it on social media.</w:t>
      </w:r>
      <w:r w:rsidR="00E04B68">
        <w:t xml:space="preserve"> </w:t>
      </w:r>
      <w:ins w:id="206" w:author="Cengiz Acarturk" w:date="2019-04-24T10:29:00Z">
        <w:r w:rsidR="00A74325">
          <w:t>For instance</w:t>
        </w:r>
      </w:ins>
      <w:del w:id="207" w:author="Cengiz Acarturk" w:date="2019-04-24T10:29:00Z">
        <w:r w:rsidR="00DE33ED" w:rsidRPr="00DE33ED" w:rsidDel="00A74325">
          <w:delText>To illustrate</w:delText>
        </w:r>
      </w:del>
      <w:r w:rsidR="00DE33ED" w:rsidRPr="00DE33ED">
        <w:t xml:space="preserve">, </w:t>
      </w:r>
      <w:ins w:id="208" w:author="Cengiz Acarturk" w:date="2019-04-24T10:29:00Z">
        <w:r w:rsidR="00A74325">
          <w:t>a</w:t>
        </w:r>
      </w:ins>
      <w:del w:id="209" w:author="Cengiz Acarturk" w:date="2019-04-24T10:29:00Z">
        <w:r w:rsidR="00DE33ED" w:rsidRPr="00DE33ED" w:rsidDel="00A74325">
          <w:delText>A</w:delText>
        </w:r>
      </w:del>
      <w:r w:rsidR="00DE33ED" w:rsidRPr="00DE33ED">
        <w:t xml:space="preserve"> </w:t>
      </w:r>
      <w:commentRangeStart w:id="210"/>
      <w:r w:rsidR="00DE33ED" w:rsidRPr="00DE33ED">
        <w:t>DD</w:t>
      </w:r>
      <w:ins w:id="211" w:author="Cengiz Acarturk" w:date="2019-04-24T10:28:00Z">
        <w:r w:rsidR="00A74325">
          <w:t>o</w:t>
        </w:r>
      </w:ins>
      <w:del w:id="212" w:author="Cengiz Acarturk" w:date="2019-04-24T10:28:00Z">
        <w:r w:rsidR="00DE33ED" w:rsidRPr="00DE33ED" w:rsidDel="00A74325">
          <w:delText>O</w:delText>
        </w:r>
      </w:del>
      <w:r w:rsidR="00DE33ED" w:rsidRPr="00DE33ED">
        <w:t xml:space="preserve">S </w:t>
      </w:r>
      <w:commentRangeEnd w:id="210"/>
      <w:r w:rsidR="00A74325">
        <w:rPr>
          <w:rStyle w:val="AklamaBavurusu"/>
        </w:rPr>
        <w:commentReference w:id="210"/>
      </w:r>
      <w:r w:rsidR="00DE33ED" w:rsidRPr="00DE33ED">
        <w:t xml:space="preserve">attack to a service or a website </w:t>
      </w:r>
      <w:del w:id="213" w:author="Cengiz Acarturk" w:date="2019-04-24T10:30:00Z">
        <w:r w:rsidR="00DE33ED" w:rsidRPr="00DE33ED" w:rsidDel="00A74325">
          <w:delText xml:space="preserve">generally </w:delText>
        </w:r>
      </w:del>
      <w:ins w:id="214" w:author="Cengiz Acarturk" w:date="2019-04-24T10:30:00Z">
        <w:r w:rsidR="00A74325">
          <w:t>is usually</w:t>
        </w:r>
        <w:r w:rsidR="00A74325" w:rsidRPr="00DE33ED">
          <w:t xml:space="preserve"> </w:t>
        </w:r>
      </w:ins>
      <w:del w:id="215" w:author="Cengiz Acarturk" w:date="2019-04-24T10:30:00Z">
        <w:r w:rsidR="00DE33ED" w:rsidRPr="00DE33ED" w:rsidDel="00A74325">
          <w:delText xml:space="preserve">firstly </w:delText>
        </w:r>
      </w:del>
      <w:r w:rsidR="00DE33ED" w:rsidRPr="00DE33ED">
        <w:t xml:space="preserve">recognized and reported by </w:t>
      </w:r>
      <w:ins w:id="216" w:author="Cengiz Acarturk" w:date="2019-04-24T10:30:00Z">
        <w:r w:rsidR="00A74325">
          <w:t xml:space="preserve">social media </w:t>
        </w:r>
      </w:ins>
      <w:r w:rsidR="00DE33ED" w:rsidRPr="00DE33ED">
        <w:t xml:space="preserve">users </w:t>
      </w:r>
      <w:ins w:id="217" w:author="Cengiz Acarturk" w:date="2019-04-24T10:30:00Z">
        <w:r w:rsidR="00A74325">
          <w:t xml:space="preserve">first, </w:t>
        </w:r>
      </w:ins>
      <w:r w:rsidR="00DE33ED" w:rsidRPr="00DE33ED">
        <w:t>and they share th</w:t>
      </w:r>
      <w:ins w:id="218" w:author="Cengiz Acarturk" w:date="2019-04-24T10:30:00Z">
        <w:r w:rsidR="00A74325">
          <w:t>e information</w:t>
        </w:r>
      </w:ins>
      <w:del w:id="219" w:author="Cengiz Acarturk" w:date="2019-04-24T10:30:00Z">
        <w:r w:rsidR="00DE33ED" w:rsidRPr="00DE33ED" w:rsidDel="00A74325">
          <w:delText>at</w:delText>
        </w:r>
      </w:del>
      <w:r w:rsidR="00DE33ED" w:rsidRPr="00DE33ED">
        <w:t xml:space="preserve"> on online platforms</w:t>
      </w:r>
      <w:ins w:id="220" w:author="Cengiz Acarturk" w:date="2019-04-24T10:30:00Z">
        <w:r w:rsidR="00A74325">
          <w:t xml:space="preserve">, </w:t>
        </w:r>
      </w:ins>
      <w:ins w:id="221" w:author="Cengiz Acarturk" w:date="2019-04-24T10:31:00Z">
        <w:r w:rsidR="00A74325">
          <w:t xml:space="preserve">by posting tweets such as </w:t>
        </w:r>
      </w:ins>
      <w:del w:id="222" w:author="Cengiz Acarturk" w:date="2019-04-24T10:30:00Z">
        <w:r w:rsidR="00DE33ED" w:rsidRPr="00DE33ED" w:rsidDel="00A74325">
          <w:delText xml:space="preserve"> like</w:delText>
        </w:r>
      </w:del>
      <w:del w:id="223" w:author="Cengiz Acarturk" w:date="2019-04-24T10:31:00Z">
        <w:r w:rsidR="00DE33ED" w:rsidRPr="00DE33ED" w:rsidDel="00A74325">
          <w:delText xml:space="preserve"> tweeting </w:delText>
        </w:r>
      </w:del>
      <w:r w:rsidR="00DE33ED" w:rsidRPr="00DE33ED">
        <w:t>"X website is unreachable</w:t>
      </w:r>
      <w:r w:rsidR="00F01461">
        <w:t>."</w:t>
      </w:r>
    </w:p>
    <w:p w14:paraId="639820B4" w14:textId="68A21EB5" w:rsidR="00A754EA" w:rsidRPr="007E1CF6" w:rsidRDefault="004A19D4" w:rsidP="00216905">
      <w:pPr>
        <w:spacing w:line="360" w:lineRule="auto"/>
        <w:ind w:firstLine="576"/>
        <w:rPr>
          <w:noProof/>
        </w:rPr>
      </w:pPr>
      <w:r>
        <w:rPr>
          <w:noProof/>
          <w:lang w:val="tr-TR" w:eastAsia="tr-TR"/>
        </w:rPr>
        <mc:AlternateContent>
          <mc:Choice Requires="wpg">
            <w:drawing>
              <wp:anchor distT="107950" distB="107950" distL="114300" distR="114300" simplePos="0" relativeHeight="251845632" behindDoc="0" locked="0" layoutInCell="1" allowOverlap="1" wp14:anchorId="750EE1B3" wp14:editId="4DF5F695">
                <wp:simplePos x="0" y="0"/>
                <wp:positionH relativeFrom="margin">
                  <wp:posOffset>13970</wp:posOffset>
                </wp:positionH>
                <wp:positionV relativeFrom="margin">
                  <wp:posOffset>3406775</wp:posOffset>
                </wp:positionV>
                <wp:extent cx="5684520" cy="4610100"/>
                <wp:effectExtent l="19050" t="19050" r="0" b="0"/>
                <wp:wrapTopAndBottom/>
                <wp:docPr id="22" name="Group 61"/>
                <wp:cNvGraphicFramePr/>
                <a:graphic xmlns:a="http://schemas.openxmlformats.org/drawingml/2006/main">
                  <a:graphicData uri="http://schemas.microsoft.com/office/word/2010/wordprocessingGroup">
                    <wpg:wgp>
                      <wpg:cNvGrpSpPr/>
                      <wpg:grpSpPr>
                        <a:xfrm>
                          <a:off x="0" y="0"/>
                          <a:ext cx="5684520" cy="4610100"/>
                          <a:chOff x="-32094" y="27256"/>
                          <a:chExt cx="5242269" cy="1731725"/>
                        </a:xfrm>
                      </wpg:grpSpPr>
                      <wps:wsp>
                        <wps:cNvPr id="23" name="Text Box 57"/>
                        <wps:cNvSpPr txBox="1"/>
                        <wps:spPr>
                          <a:xfrm>
                            <a:off x="0" y="1672235"/>
                            <a:ext cx="5210175" cy="86746"/>
                          </a:xfrm>
                          <a:prstGeom prst="rect">
                            <a:avLst/>
                          </a:prstGeom>
                          <a:solidFill>
                            <a:prstClr val="white"/>
                          </a:solidFill>
                          <a:ln>
                            <a:noFill/>
                          </a:ln>
                          <a:effectLst/>
                        </wps:spPr>
                        <wps:txbx>
                          <w:txbxContent>
                            <w:p w14:paraId="440BBC2F" w14:textId="3F150C04" w:rsidR="00783C1B" w:rsidRPr="005F13E0" w:rsidRDefault="00783C1B" w:rsidP="004A19D4">
                              <w:pPr>
                                <w:pStyle w:val="ResimYazs"/>
                                <w:spacing w:line="276" w:lineRule="auto"/>
                                <w:rPr>
                                  <w:sz w:val="24"/>
                                  <w:szCs w:val="20"/>
                                </w:rPr>
                              </w:pPr>
                              <w:bookmarkStart w:id="224" w:name="_Toc6679609"/>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Hürriyet</w:t>
                              </w:r>
                              <w:proofErr w:type="spellEnd"/>
                              <w:r>
                                <w:t xml:space="preserve"> Newspaper News after the Turktrust SSL Vulnerability is Detected</w:t>
                              </w:r>
                              <w:bookmarkEnd w:id="224"/>
                            </w:p>
                            <w:p w14:paraId="113F2275" w14:textId="094B2B2E" w:rsidR="00783C1B" w:rsidRPr="005F13E0" w:rsidRDefault="00783C1B" w:rsidP="004A19D4">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6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bwMode="auto">
                          <a:xfrm>
                            <a:off x="-32094" y="27256"/>
                            <a:ext cx="5138066" cy="1630192"/>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750EE1B3" id="_x0000_s1029" style="position:absolute;left:0;text-align:left;margin-left:1.1pt;margin-top:268.25pt;width:447.6pt;height:363pt;z-index:251845632;mso-wrap-distance-top:8.5pt;mso-wrap-distance-bottom:8.5pt;mso-position-horizontal-relative:margin;mso-position-vertical-relative:margin;mso-width-relative:margin;mso-height-relative:margin" coordorigin="-320,272" coordsize="52422,17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">
                <v:shape id="Text Box 57" o:spid="_x0000_s1030" type="#_x0000_t202" style="position:absolute;top:16722;width:52101;height: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440BBC2F" w14:textId="3F150C04" w:rsidR="00783C1B" w:rsidRPr="005F13E0" w:rsidRDefault="00783C1B" w:rsidP="004A19D4">
                        <w:pPr>
                          <w:pStyle w:val="ResimYazs"/>
                          <w:spacing w:line="276" w:lineRule="auto"/>
                          <w:rPr>
                            <w:sz w:val="24"/>
                            <w:szCs w:val="20"/>
                          </w:rPr>
                        </w:pPr>
                        <w:bookmarkStart w:id="228" w:name="_Toc6679609"/>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Hürriyet</w:t>
                        </w:r>
                        <w:proofErr w:type="spellEnd"/>
                        <w:r>
                          <w:t xml:space="preserve"> Newspaper News after the Turktrust SSL Vulnerability is Detected</w:t>
                        </w:r>
                        <w:bookmarkEnd w:id="228"/>
                      </w:p>
                      <w:p w14:paraId="113F2275" w14:textId="094B2B2E" w:rsidR="00783C1B" w:rsidRPr="005F13E0" w:rsidRDefault="00783C1B" w:rsidP="004A19D4">
                        <w:pPr>
                          <w:pStyle w:val="ResimYazs"/>
                          <w:rPr>
                            <w:sz w:val="24"/>
                            <w:szCs w:val="20"/>
                          </w:rPr>
                        </w:pPr>
                      </w:p>
                    </w:txbxContent>
                  </v:textbox>
                </v:shape>
                <v:shape id="Picture 60" o:spid="_x0000_s1031" type="#_x0000_t75" style="position:absolute;left:-320;top:272;width:51379;height:1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" stroked="t" strokecolor="#d9d9d9">
                  <v:imagedata r:id="rId28" o:title=""/>
                  <v:path arrowok="t"/>
                </v:shape>
                <w10:wrap type="topAndBottom" anchorx="margin" anchory="margin"/>
              </v:group>
            </w:pict>
          </mc:Fallback>
        </mc:AlternateContent>
      </w:r>
      <w:r w:rsidR="00A754EA">
        <w:rPr>
          <w:noProof/>
        </w:rPr>
        <w:t xml:space="preserve">An alternative way to </w:t>
      </w:r>
      <w:del w:id="225" w:author="Cengiz Acarturk" w:date="2019-04-24T10:31:00Z">
        <w:r w:rsidR="00A754EA" w:rsidDel="00A74325">
          <w:rPr>
            <w:noProof/>
          </w:rPr>
          <w:delText xml:space="preserve">learn </w:delText>
        </w:r>
      </w:del>
      <w:ins w:id="226" w:author="Cengiz Acarturk" w:date="2019-04-24T10:31:00Z">
        <w:r w:rsidR="00A74325">
          <w:rPr>
            <w:noProof/>
          </w:rPr>
          <w:t xml:space="preserve">extract </w:t>
        </w:r>
      </w:ins>
      <w:del w:id="227" w:author="Cengiz Acarturk" w:date="2019-04-24T10:31:00Z">
        <w:r w:rsidR="00A754EA" w:rsidDel="00A74325">
          <w:rPr>
            <w:noProof/>
          </w:rPr>
          <w:delText xml:space="preserve">such </w:delText>
        </w:r>
      </w:del>
      <w:r w:rsidR="00A754EA">
        <w:rPr>
          <w:noProof/>
        </w:rPr>
        <w:t>information</w:t>
      </w:r>
      <w:ins w:id="228" w:author="Cengiz Acarturk" w:date="2019-04-24T10:31:00Z">
        <w:r w:rsidR="00A74325">
          <w:rPr>
            <w:noProof/>
          </w:rPr>
          <w:t xml:space="preserve"> about security events</w:t>
        </w:r>
      </w:ins>
      <w:r w:rsidR="00A754EA">
        <w:rPr>
          <w:noProof/>
        </w:rPr>
        <w:t xml:space="preserve"> is newspapers. After the </w:t>
      </w:r>
      <w:r w:rsidR="00A754EA" w:rsidRPr="007E1CF6">
        <w:rPr>
          <w:noProof/>
        </w:rPr>
        <w:t>T</w:t>
      </w:r>
      <w:r w:rsidR="00A754EA">
        <w:rPr>
          <w:noProof/>
        </w:rPr>
        <w:t xml:space="preserve">ürktrust SSL vulnerability in 2013, the newspapers also share that </w:t>
      </w:r>
      <w:r w:rsidR="00A754EA">
        <w:rPr>
          <w:noProof/>
        </w:rPr>
        <w:lastRenderedPageBreak/>
        <w:t xml:space="preserve">information </w:t>
      </w:r>
      <w:ins w:id="229" w:author="Cengiz Acarturk" w:date="2019-04-24T10:33:00Z">
        <w:r w:rsidR="00A74325">
          <w:rPr>
            <w:noProof/>
          </w:rPr>
          <w:t xml:space="preserve">fast. </w:t>
        </w:r>
      </w:ins>
      <w:commentRangeStart w:id="230"/>
      <w:r w:rsidR="00A754EA">
        <w:rPr>
          <w:noProof/>
        </w:rPr>
        <w:t>as fast as possible</w:t>
      </w:r>
      <w:commentRangeEnd w:id="230"/>
      <w:r w:rsidR="00A74325">
        <w:rPr>
          <w:rStyle w:val="AklamaBavurusu"/>
        </w:rPr>
        <w:commentReference w:id="230"/>
      </w:r>
      <w:r w:rsidR="00A754EA">
        <w:rPr>
          <w:noProof/>
        </w:rPr>
        <w:t xml:space="preserve">. </w:t>
      </w:r>
      <w:del w:id="231" w:author="Cengiz Acarturk" w:date="2019-04-24T10:34:00Z">
        <w:r w:rsidR="00A754EA" w:rsidDel="00A74325">
          <w:rPr>
            <w:noProof/>
          </w:rPr>
          <w:delText>I</w:delText>
        </w:r>
        <w:r w:rsidR="00A754EA" w:rsidRPr="00A754EA" w:rsidDel="00A74325">
          <w:rPr>
            <w:noProof/>
          </w:rPr>
          <w:delText>n</w:delText>
        </w:r>
        <w:r w:rsidR="00490A1C" w:rsidDel="00A74325">
          <w:rPr>
            <w:noProof/>
          </w:rPr>
          <w:delText xml:space="preserve"> </w:delText>
        </w:r>
      </w:del>
      <w:r w:rsidR="00A754EA" w:rsidRPr="00A754EA">
        <w:rPr>
          <w:noProof/>
        </w:rPr>
        <w:t>Figure</w:t>
      </w:r>
      <w:r w:rsidR="00490A1C">
        <w:rPr>
          <w:noProof/>
        </w:rPr>
        <w:t xml:space="preserve"> </w:t>
      </w:r>
      <w:r w:rsidR="00A754EA">
        <w:rPr>
          <w:noProof/>
        </w:rPr>
        <w:t>2</w:t>
      </w:r>
      <w:del w:id="232" w:author="Cengiz Acarturk" w:date="2019-04-24T10:34:00Z">
        <w:r w:rsidR="00490A1C" w:rsidDel="00A74325">
          <w:rPr>
            <w:noProof/>
          </w:rPr>
          <w:delText>, it</w:delText>
        </w:r>
        <w:r w:rsidR="00A754EA" w:rsidDel="00A74325">
          <w:rPr>
            <w:noProof/>
          </w:rPr>
          <w:delText xml:space="preserve"> can be seen news published in</w:delText>
        </w:r>
      </w:del>
      <w:ins w:id="233" w:author="Cengiz Acarturk" w:date="2019-04-24T10:34:00Z">
        <w:r w:rsidR="00A74325">
          <w:rPr>
            <w:noProof/>
          </w:rPr>
          <w:t xml:space="preserve"> shows an excerpt from</w:t>
        </w:r>
      </w:ins>
      <w:r w:rsidR="00A754EA">
        <w:rPr>
          <w:noProof/>
        </w:rPr>
        <w:t xml:space="preserve"> Hurriyet newspaper related </w:t>
      </w:r>
      <w:r w:rsidR="00F01461">
        <w:rPr>
          <w:noProof/>
        </w:rPr>
        <w:t>to</w:t>
      </w:r>
      <w:r w:rsidR="00A754EA">
        <w:rPr>
          <w:noProof/>
        </w:rPr>
        <w:t xml:space="preserve"> the vulnerability.</w:t>
      </w:r>
      <w:r w:rsidR="0077118B">
        <w:rPr>
          <w:noProof/>
        </w:rPr>
        <w:fldChar w:fldCharType="begin" w:fldLock="1"/>
      </w:r>
      <w:r w:rsidR="004F25AD">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[4]","plainTextFormattedCitation":"[4]","previouslyFormattedCitation":"[4]"},"properties":{"noteIndex":0},"schema":"https://github.com/citation-style-language/schema/raw/master/csl-citation.json"}</w:instrText>
      </w:r>
      <w:r w:rsidR="0077118B">
        <w:rPr>
          <w:noProof/>
        </w:rPr>
        <w:fldChar w:fldCharType="separate"/>
      </w:r>
      <w:r w:rsidR="0077118B" w:rsidRPr="0077118B">
        <w:rPr>
          <w:noProof/>
        </w:rPr>
        <w:t>[4]</w:t>
      </w:r>
      <w:r w:rsidR="0077118B">
        <w:rPr>
          <w:noProof/>
        </w:rPr>
        <w:fldChar w:fldCharType="end"/>
      </w:r>
    </w:p>
    <w:p w14:paraId="449E2F38" w14:textId="2F5F5CB2" w:rsidR="00374BEB" w:rsidRPr="007E1CF6" w:rsidRDefault="000E6A41" w:rsidP="00216905">
      <w:pPr>
        <w:spacing w:line="360" w:lineRule="auto"/>
        <w:ind w:firstLine="576"/>
        <w:rPr>
          <w:noProof/>
        </w:rPr>
      </w:pPr>
      <w:r>
        <w:rPr>
          <w:noProof/>
        </w:rPr>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del w:id="234" w:author="Cengiz Acarturk" w:date="2019-04-24T10:36:00Z">
        <w:r w:rsidR="00F01461" w:rsidDel="00D2068F">
          <w:rPr>
            <w:noProof/>
          </w:rPr>
          <w:delText xml:space="preserve">a </w:delText>
        </w:r>
        <w:r w:rsidR="00472C90" w:rsidDel="00D2068F">
          <w:rPr>
            <w:noProof/>
          </w:rPr>
          <w:delText>different kind of</w:delText>
        </w:r>
      </w:del>
      <w:ins w:id="235" w:author="Cengiz Acarturk" w:date="2019-04-24T10:36:00Z">
        <w:r w:rsidR="00D2068F">
          <w:rPr>
            <w:noProof/>
          </w:rPr>
          <w:t>various</w:t>
        </w:r>
      </w:ins>
      <w:r w:rsidR="00472C90">
        <w:rPr>
          <w:noProof/>
        </w:rPr>
        <w:t xml:space="preserve"> data source</w:t>
      </w:r>
      <w:ins w:id="236" w:author="Cengiz Acarturk" w:date="2019-04-24T10:36:00Z">
        <w:r w:rsidR="00D2068F">
          <w:rPr>
            <w:noProof/>
          </w:rPr>
          <w:t>s</w:t>
        </w:r>
      </w:ins>
      <w:r w:rsidR="00472C90">
        <w:rPr>
          <w:noProof/>
        </w:rPr>
        <w:t xml:space="preserve"> </w:t>
      </w:r>
      <w:r w:rsidR="00C50ED8" w:rsidRPr="007E1CF6">
        <w:rPr>
          <w:noProof/>
        </w:rPr>
        <w:t xml:space="preserve">for security event detection </w:t>
      </w:r>
      <w:del w:id="237" w:author="Cengiz Acarturk" w:date="2019-04-24T10:36:00Z">
        <w:r w:rsidR="00C50ED8" w:rsidRPr="007E1CF6" w:rsidDel="00D2068F">
          <w:rPr>
            <w:noProof/>
          </w:rPr>
          <w:delText xml:space="preserve">would </w:delText>
        </w:r>
      </w:del>
      <w:ins w:id="238" w:author="Cengiz Acarturk" w:date="2019-04-24T10:36:00Z">
        <w:r w:rsidR="00D2068F">
          <w:rPr>
            <w:noProof/>
          </w:rPr>
          <w:t>has the potential to</w:t>
        </w:r>
        <w:r w:rsidR="00D2068F" w:rsidRPr="007E1CF6">
          <w:rPr>
            <w:noProof/>
          </w:rPr>
          <w:t xml:space="preserve"> </w:t>
        </w:r>
      </w:ins>
      <w:r w:rsidR="00C50ED8" w:rsidRPr="007E1CF6">
        <w:rPr>
          <w:noProof/>
        </w:rPr>
        <w:t>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D21C5E" w:rsidRPr="007E1CF6">
        <w:rPr>
          <w:noProof/>
        </w:rPr>
        <w:t>I</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I added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ins w:id="239" w:author="Cengiz Acarturk" w:date="2019-04-24T10:37:00Z">
        <w:r w:rsidR="006372F6">
          <w:rPr>
            <w:noProof/>
          </w:rPr>
          <w:t xml:space="preserve"> thus providing flexibility</w:t>
        </w:r>
      </w:ins>
      <w:del w:id="240" w:author="Cengiz Acarturk" w:date="2019-04-24T10:37:00Z">
        <w:r w:rsidR="008F7432" w:rsidDel="006372F6">
          <w:rPr>
            <w:noProof/>
          </w:rPr>
          <w:delText xml:space="preserve"> </w:delText>
        </w:r>
        <w:r w:rsidR="00490A1C" w:rsidDel="006372F6">
          <w:rPr>
            <w:noProof/>
          </w:rPr>
          <w:delText>quick</w:delText>
        </w:r>
        <w:r w:rsidR="008F7432" w:rsidDel="006372F6">
          <w:rPr>
            <w:noProof/>
          </w:rPr>
          <w:delText>ly</w:delText>
        </w:r>
      </w:del>
      <w:r w:rsidR="008276EE" w:rsidRPr="007E1CF6">
        <w:rPr>
          <w:noProof/>
        </w:rPr>
        <w:t xml:space="preserve">. For example, it can be added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3948B5EA" w:rsidR="009A1E30" w:rsidRPr="007E1CF6" w:rsidRDefault="006372F6" w:rsidP="00E214B1">
      <w:pPr>
        <w:pStyle w:val="Balk2"/>
        <w:rPr>
          <w:noProof/>
        </w:rPr>
      </w:pPr>
      <w:bookmarkStart w:id="241" w:name="_Toc6680609"/>
      <w:ins w:id="242" w:author="Cengiz Acarturk" w:date="2019-04-24T10:37:00Z">
        <w:r>
          <w:rPr>
            <w:noProof/>
          </w:rPr>
          <w:t xml:space="preserve">Research Question and </w:t>
        </w:r>
      </w:ins>
      <w:r w:rsidR="00E214B1" w:rsidRPr="007E1CF6">
        <w:rPr>
          <w:noProof/>
        </w:rPr>
        <w:t>Objectives</w:t>
      </w:r>
      <w:bookmarkEnd w:id="241"/>
    </w:p>
    <w:p w14:paraId="71BAAF51" w14:textId="344831A7" w:rsidR="00374BEB" w:rsidRPr="007E1CF6" w:rsidRDefault="00402FC0" w:rsidP="00374BEB">
      <w:pPr>
        <w:rPr>
          <w:noProof/>
        </w:rPr>
      </w:pPr>
      <w:commentRangeStart w:id="243"/>
      <w:r w:rsidRPr="00402FC0">
        <w:rPr>
          <w:noProof/>
        </w:rPr>
        <w:t>The</w:t>
      </w:r>
      <w:commentRangeEnd w:id="243"/>
      <w:r w:rsidR="006372F6">
        <w:rPr>
          <w:rStyle w:val="AklamaBavurusu"/>
        </w:rPr>
        <w:commentReference w:id="243"/>
      </w:r>
      <w:r w:rsidRPr="00402FC0">
        <w:rPr>
          <w:noProof/>
        </w:rPr>
        <w:t xml:space="preserve"> objectives of this thesis are that</w:t>
      </w:r>
      <w:r>
        <w:rPr>
          <w:noProof/>
        </w:rPr>
        <w:t>;</w:t>
      </w:r>
      <w:r w:rsidR="00F018F9">
        <w:rPr>
          <w:noProof/>
        </w:rPr>
        <w:t xml:space="preserve">   </w:t>
      </w:r>
    </w:p>
    <w:p w14:paraId="24AB1938" w14:textId="7FB47CBA" w:rsidR="00374BEB" w:rsidRDefault="007B0755" w:rsidP="007B0755">
      <w:pPr>
        <w:pStyle w:val="ListeParagraf"/>
        <w:numPr>
          <w:ilvl w:val="0"/>
          <w:numId w:val="46"/>
        </w:numPr>
        <w:spacing w:line="360" w:lineRule="auto"/>
        <w:rPr>
          <w:noProof/>
        </w:rPr>
      </w:pPr>
      <w:r>
        <w:rPr>
          <w:noProof/>
        </w:rPr>
        <w:t xml:space="preserve">Researching and </w:t>
      </w:r>
      <w:commentRangeStart w:id="244"/>
      <w:r>
        <w:rPr>
          <w:noProof/>
        </w:rPr>
        <w:t xml:space="preserve">comparing </w:t>
      </w:r>
      <w:commentRangeEnd w:id="244"/>
      <w:r w:rsidR="006372F6">
        <w:rPr>
          <w:rStyle w:val="AklamaBavurusu"/>
        </w:rPr>
        <w:commentReference w:id="244"/>
      </w:r>
      <w:del w:id="245" w:author="Cengiz Acarturk" w:date="2019-04-24T10:40:00Z">
        <w:r w:rsidDel="006372F6">
          <w:rPr>
            <w:noProof/>
          </w:rPr>
          <w:delText>“</w:delText>
        </w:r>
      </w:del>
      <w:r w:rsidR="00374BEB" w:rsidRPr="007E1CF6">
        <w:rPr>
          <w:noProof/>
        </w:rPr>
        <w:t>state</w:t>
      </w:r>
      <w:r>
        <w:rPr>
          <w:noProof/>
        </w:rPr>
        <w:t xml:space="preserve"> </w:t>
      </w:r>
      <w:r w:rsidR="00374BEB" w:rsidRPr="007E1CF6">
        <w:rPr>
          <w:noProof/>
        </w:rPr>
        <w:t>of</w:t>
      </w:r>
      <w:r>
        <w:rPr>
          <w:noProof/>
        </w:rPr>
        <w:t xml:space="preserve"> </w:t>
      </w:r>
      <w:r w:rsidR="00374BEB" w:rsidRPr="007E1CF6">
        <w:rPr>
          <w:noProof/>
        </w:rPr>
        <w:t>the</w:t>
      </w:r>
      <w:r>
        <w:rPr>
          <w:noProof/>
        </w:rPr>
        <w:t xml:space="preserve"> </w:t>
      </w:r>
      <w:r w:rsidR="00374BEB" w:rsidRPr="007E1CF6">
        <w:rPr>
          <w:noProof/>
        </w:rPr>
        <w:t>art</w:t>
      </w:r>
      <w:del w:id="246" w:author="Cengiz Acarturk" w:date="2019-04-24T10:40:00Z">
        <w:r w:rsidDel="006372F6">
          <w:rPr>
            <w:noProof/>
          </w:rPr>
          <w:delText>”</w:delText>
        </w:r>
      </w:del>
      <w:r w:rsidR="00374BEB" w:rsidRPr="007E1CF6">
        <w:rPr>
          <w:noProof/>
        </w:rPr>
        <w:t xml:space="preserve"> </w:t>
      </w:r>
      <w:r>
        <w:rPr>
          <w:noProof/>
        </w:rPr>
        <w:t>studies and software systems</w:t>
      </w:r>
      <w:r w:rsidR="00374BEB" w:rsidRPr="007E1CF6">
        <w:rPr>
          <w:noProof/>
        </w:rPr>
        <w:t xml:space="preserve"> in real</w:t>
      </w:r>
      <w:r>
        <w:rPr>
          <w:noProof/>
        </w:rPr>
        <w:t xml:space="preserve"> </w:t>
      </w:r>
      <w:r w:rsidR="00374BEB" w:rsidRPr="007E1CF6">
        <w:rPr>
          <w:noProof/>
        </w:rPr>
        <w:t>time event detection</w:t>
      </w:r>
      <w:ins w:id="247" w:author="Cengiz Acarturk" w:date="2019-04-24T10:41:00Z">
        <w:r w:rsidR="006372F6">
          <w:rPr>
            <w:noProof/>
          </w:rPr>
          <w:t>, as reported in the</w:t>
        </w:r>
      </w:ins>
      <w:del w:id="248" w:author="Cengiz Acarturk" w:date="2019-04-24T10:41:00Z">
        <w:r w:rsidDel="006372F6">
          <w:rPr>
            <w:noProof/>
          </w:rPr>
          <w:delText xml:space="preserve"> with</w:delText>
        </w:r>
      </w:del>
      <w:r>
        <w:rPr>
          <w:noProof/>
        </w:rPr>
        <w:t xml:space="preserve"> literature review</w:t>
      </w:r>
      <w:ins w:id="249" w:author="Cengiz Acarturk" w:date="2019-04-24T10:41:00Z">
        <w:r w:rsidR="006372F6">
          <w:rPr>
            <w:noProof/>
          </w:rPr>
          <w:t xml:space="preserve"> chapter</w:t>
        </w:r>
      </w:ins>
      <w:r>
        <w:rPr>
          <w:noProof/>
        </w:rPr>
        <w:t>.</w:t>
      </w:r>
    </w:p>
    <w:p w14:paraId="2E38CFFE" w14:textId="58F7393B" w:rsidR="000901A5" w:rsidRDefault="000901A5" w:rsidP="007B0755">
      <w:pPr>
        <w:pStyle w:val="ListeParagraf"/>
        <w:numPr>
          <w:ilvl w:val="0"/>
          <w:numId w:val="46"/>
        </w:numPr>
        <w:spacing w:line="360" w:lineRule="auto"/>
        <w:rPr>
          <w:noProof/>
        </w:rPr>
      </w:pPr>
      <w:del w:id="250" w:author="Cengiz Acarturk" w:date="2019-04-24T10:41:00Z">
        <w:r w:rsidDel="006372F6">
          <w:rPr>
            <w:noProof/>
          </w:rPr>
          <w:delText xml:space="preserve">Researching </w:delText>
        </w:r>
      </w:del>
      <w:ins w:id="251" w:author="Cengiz Acarturk" w:date="2019-04-24T10:41:00Z">
        <w:r w:rsidR="006372F6">
          <w:rPr>
            <w:noProof/>
          </w:rPr>
          <w:t xml:space="preserve">Investigating </w:t>
        </w:r>
      </w:ins>
      <w:del w:id="252" w:author="Cengiz Acarturk" w:date="2019-04-24T10:41:00Z">
        <w:r w:rsidDel="006372F6">
          <w:rPr>
            <w:noProof/>
          </w:rPr>
          <w:delText xml:space="preserve">possible </w:delText>
        </w:r>
      </w:del>
      <w:ins w:id="253" w:author="Cengiz Acarturk" w:date="2019-04-24T10:41:00Z">
        <w:r w:rsidR="006372F6">
          <w:rPr>
            <w:noProof/>
          </w:rPr>
          <w:t xml:space="preserve">potential </w:t>
        </w:r>
      </w:ins>
      <w:r>
        <w:rPr>
          <w:noProof/>
        </w:rPr>
        <w:t xml:space="preserve">data sources to determine the </w:t>
      </w:r>
      <w:r w:rsidR="00F01461">
        <w:rPr>
          <w:noProof/>
        </w:rPr>
        <w:t>mo</w:t>
      </w:r>
      <w:r>
        <w:rPr>
          <w:noProof/>
        </w:rPr>
        <w:t>st suitable ones to use it for real</w:t>
      </w:r>
      <w:r w:rsidR="00F01461">
        <w:rPr>
          <w:noProof/>
        </w:rPr>
        <w:t>-</w:t>
      </w:r>
      <w:r>
        <w:rPr>
          <w:noProof/>
        </w:rPr>
        <w:t xml:space="preserve">time event detection with </w:t>
      </w:r>
      <w:del w:id="254" w:author="Cengiz Acarturk" w:date="2019-04-24T10:41:00Z">
        <w:r w:rsidR="00F01461" w:rsidDel="006372F6">
          <w:rPr>
            <w:noProof/>
          </w:rPr>
          <w:delText xml:space="preserve">the </w:delText>
        </w:r>
      </w:del>
      <w:r>
        <w:rPr>
          <w:noProof/>
        </w:rPr>
        <w:t>Turkish</w:t>
      </w:r>
      <w:del w:id="255" w:author="Cengiz Acarturk" w:date="2019-04-24T10:41:00Z">
        <w:r w:rsidDel="006372F6">
          <w:rPr>
            <w:noProof/>
          </w:rPr>
          <w:delText xml:space="preserve"> </w:delText>
        </w:r>
      </w:del>
      <w:ins w:id="256" w:author="Cengiz Acarturk" w:date="2019-04-24T10:41:00Z">
        <w:r w:rsidR="006372F6">
          <w:rPr>
            <w:noProof/>
          </w:rPr>
          <w:t>text</w:t>
        </w:r>
      </w:ins>
      <w:del w:id="257" w:author="Cengiz Acarturk" w:date="2019-04-24T10:41:00Z">
        <w:r w:rsidDel="006372F6">
          <w:rPr>
            <w:noProof/>
          </w:rPr>
          <w:delText>language</w:delText>
        </w:r>
      </w:del>
      <w:r>
        <w:rPr>
          <w:noProof/>
        </w:rPr>
        <w:t>.</w:t>
      </w:r>
    </w:p>
    <w:p w14:paraId="76962A0B" w14:textId="3629840E" w:rsidR="000901A5" w:rsidRPr="007E1CF6" w:rsidRDefault="006372F6" w:rsidP="007B0755">
      <w:pPr>
        <w:pStyle w:val="ListeParagraf"/>
        <w:numPr>
          <w:ilvl w:val="0"/>
          <w:numId w:val="46"/>
        </w:numPr>
        <w:spacing w:line="360" w:lineRule="auto"/>
        <w:rPr>
          <w:noProof/>
        </w:rPr>
      </w:pPr>
      <w:ins w:id="258" w:author="Cengiz Acarturk" w:date="2019-04-24T10:42:00Z">
        <w:r>
          <w:rPr>
            <w:noProof/>
          </w:rPr>
          <w:t>Investigating methodologies and</w:t>
        </w:r>
      </w:ins>
      <w:del w:id="259" w:author="Cengiz Acarturk" w:date="2019-04-24T10:42:00Z">
        <w:r w:rsidR="000901A5" w:rsidDel="006372F6">
          <w:rPr>
            <w:noProof/>
          </w:rPr>
          <w:delText>Research useful studies and</w:delText>
        </w:r>
      </w:del>
      <w:r w:rsidR="000901A5">
        <w:rPr>
          <w:noProof/>
        </w:rPr>
        <w:t xml:space="preserve"> A</w:t>
      </w:r>
      <w:r w:rsidR="00F01461">
        <w:rPr>
          <w:noProof/>
        </w:rPr>
        <w:t>PI'</w:t>
      </w:r>
      <w:r w:rsidR="000901A5">
        <w:rPr>
          <w:noProof/>
        </w:rPr>
        <w:t xml:space="preserve">s related </w:t>
      </w:r>
      <w:r w:rsidR="00F01461">
        <w:rPr>
          <w:noProof/>
        </w:rPr>
        <w:t>to</w:t>
      </w:r>
      <w:r w:rsidR="000901A5">
        <w:rPr>
          <w:noProof/>
        </w:rPr>
        <w:t xml:space="preserve"> NLP</w:t>
      </w:r>
      <w:ins w:id="260" w:author="Cengiz Acarturk" w:date="2019-04-24T10:42:00Z">
        <w:r>
          <w:rPr>
            <w:noProof/>
          </w:rPr>
          <w:t xml:space="preserve"> (Natural Language Processing)</w:t>
        </w:r>
      </w:ins>
      <w:r w:rsidR="000901A5">
        <w:rPr>
          <w:noProof/>
        </w:rPr>
        <w:t xml:space="preserve"> to use it </w:t>
      </w:r>
      <w:r w:rsidR="004D5C72">
        <w:rPr>
          <w:noProof/>
        </w:rPr>
        <w:t xml:space="preserve">for </w:t>
      </w:r>
      <w:commentRangeStart w:id="261"/>
      <w:r w:rsidR="004D5C72">
        <w:rPr>
          <w:noProof/>
        </w:rPr>
        <w:t xml:space="preserve">normalization </w:t>
      </w:r>
      <w:commentRangeEnd w:id="261"/>
      <w:r w:rsidR="004C3078">
        <w:rPr>
          <w:rStyle w:val="AklamaBavurusu"/>
        </w:rPr>
        <w:commentReference w:id="261"/>
      </w:r>
      <w:r w:rsidR="004D5C72">
        <w:rPr>
          <w:noProof/>
        </w:rPr>
        <w:t>of Turkish texts.</w:t>
      </w:r>
    </w:p>
    <w:p w14:paraId="52F338F5" w14:textId="2C8E3F25" w:rsidR="00374BEB" w:rsidRPr="007E1CF6" w:rsidRDefault="004D5C72" w:rsidP="004D5C72">
      <w:pPr>
        <w:pStyle w:val="ListeParagraf"/>
        <w:numPr>
          <w:ilvl w:val="0"/>
          <w:numId w:val="46"/>
        </w:numPr>
        <w:spacing w:line="360" w:lineRule="auto"/>
        <w:rPr>
          <w:noProof/>
        </w:rPr>
      </w:pPr>
      <w:r>
        <w:rPr>
          <w:noProof/>
        </w:rPr>
        <w:t xml:space="preserve">Designing and developing </w:t>
      </w:r>
      <w:del w:id="262" w:author="Cengiz Acarturk" w:date="2019-04-24T11:06:00Z">
        <w:r w:rsidDel="004C3078">
          <w:rPr>
            <w:noProof/>
          </w:rPr>
          <w:delText xml:space="preserve">the </w:delText>
        </w:r>
      </w:del>
      <w:ins w:id="263" w:author="Cengiz Acarturk" w:date="2019-04-24T11:06:00Z">
        <w:r w:rsidR="004C3078">
          <w:rPr>
            <w:noProof/>
          </w:rPr>
          <w:t xml:space="preserve">a </w:t>
        </w:r>
      </w:ins>
      <w:r>
        <w:rPr>
          <w:noProof/>
        </w:rPr>
        <w:t xml:space="preserve">software system </w:t>
      </w:r>
      <w:del w:id="264" w:author="Cengiz Acarturk" w:date="2019-04-24T11:06:00Z">
        <w:r w:rsidDel="004C3078">
          <w:rPr>
            <w:noProof/>
          </w:rPr>
          <w:delText>to use it</w:delText>
        </w:r>
        <w:r w:rsidR="00F01461" w:rsidDel="004C3078">
          <w:rPr>
            <w:noProof/>
          </w:rPr>
          <w:delText>s</w:delText>
        </w:r>
      </w:del>
      <w:ins w:id="265" w:author="Cengiz Acarturk" w:date="2019-04-24T11:06:00Z">
        <w:r w:rsidR="004C3078">
          <w:rPr>
            <w:noProof/>
          </w:rPr>
          <w:t>for</w:t>
        </w:r>
      </w:ins>
      <w:r>
        <w:rPr>
          <w:noProof/>
        </w:rPr>
        <w:t xml:space="preserve"> real</w:t>
      </w:r>
      <w:r w:rsidR="00F01461">
        <w:rPr>
          <w:noProof/>
        </w:rPr>
        <w:t>-</w:t>
      </w:r>
      <w:r>
        <w:rPr>
          <w:noProof/>
        </w:rPr>
        <w:t>time cybersecurity event detection using Turkish texts.</w:t>
      </w:r>
    </w:p>
    <w:p w14:paraId="31FF5076" w14:textId="5384A4D2" w:rsidR="007C488C" w:rsidRDefault="00E27699" w:rsidP="00B25F21">
      <w:pPr>
        <w:pStyle w:val="ListeParagraf"/>
        <w:numPr>
          <w:ilvl w:val="0"/>
          <w:numId w:val="46"/>
        </w:numPr>
        <w:spacing w:line="360" w:lineRule="auto"/>
        <w:rPr>
          <w:noProof/>
        </w:rPr>
      </w:pPr>
      <w:r>
        <w:rPr>
          <w:noProof/>
        </w:rPr>
        <w:t>Design</w:t>
      </w:r>
      <w:ins w:id="266" w:author="Cengiz Acarturk" w:date="2019-04-24T11:06:00Z">
        <w:r w:rsidR="004C3078">
          <w:rPr>
            <w:noProof/>
          </w:rPr>
          <w:t>ing</w:t>
        </w:r>
      </w:ins>
      <w:r>
        <w:rPr>
          <w:noProof/>
        </w:rPr>
        <w:t xml:space="preserve"> the system as a framework to be used for </w:t>
      </w:r>
      <w:del w:id="267" w:author="Cengiz Acarturk" w:date="2019-04-24T11:07:00Z">
        <w:r w:rsidDel="004C3078">
          <w:rPr>
            <w:noProof/>
          </w:rPr>
          <w:delText xml:space="preserve">other </w:delText>
        </w:r>
      </w:del>
      <w:ins w:id="268" w:author="Cengiz Acarturk" w:date="2019-04-24T11:07:00Z">
        <w:r w:rsidR="004C3078">
          <w:rPr>
            <w:noProof/>
          </w:rPr>
          <w:t xml:space="preserve">further </w:t>
        </w:r>
      </w:ins>
      <w:r>
        <w:rPr>
          <w:noProof/>
        </w:rPr>
        <w:t>research</w:t>
      </w:r>
      <w:del w:id="269" w:author="Cengiz Acarturk" w:date="2019-04-24T11:07:00Z">
        <w:r w:rsidDel="004C3078">
          <w:rPr>
            <w:noProof/>
          </w:rPr>
          <w:delText>es</w:delText>
        </w:r>
      </w:del>
      <w:r>
        <w:rPr>
          <w:noProof/>
        </w:rPr>
        <w:t xml:space="preserve">. Turkish datasets </w:t>
      </w:r>
      <w:r w:rsidR="00F01461">
        <w:rPr>
          <w:noProof/>
        </w:rPr>
        <w:t>are</w:t>
      </w:r>
      <w:r>
        <w:rPr>
          <w:noProof/>
        </w:rPr>
        <w:t xml:space="preserve"> </w:t>
      </w:r>
      <w:del w:id="270" w:author="Cengiz Acarturk" w:date="2019-04-24T11:07:00Z">
        <w:r w:rsidDel="004C3078">
          <w:rPr>
            <w:noProof/>
          </w:rPr>
          <w:delText xml:space="preserve">very </w:delText>
        </w:r>
      </w:del>
      <w:r>
        <w:rPr>
          <w:noProof/>
        </w:rPr>
        <w:t>use</w:t>
      </w:r>
      <w:del w:id="271" w:author="Cengiz Acarturk" w:date="2019-04-24T11:07:00Z">
        <w:r w:rsidDel="004C3078">
          <w:rPr>
            <w:noProof/>
          </w:rPr>
          <w:delText>ful for</w:delText>
        </w:r>
      </w:del>
      <w:ins w:id="272" w:author="Cengiz Acarturk" w:date="2019-04-24T11:07:00Z">
        <w:r w:rsidR="004C3078">
          <w:rPr>
            <w:noProof/>
          </w:rPr>
          <w:t>d in</w:t>
        </w:r>
      </w:ins>
      <w:r>
        <w:rPr>
          <w:noProof/>
        </w:rPr>
        <w:t xml:space="preserve"> vari</w:t>
      </w:r>
      <w:r w:rsidR="007C488C">
        <w:rPr>
          <w:noProof/>
        </w:rPr>
        <w:t>ous research areas like text classification, author detection, automatic question answering and so on. However</w:t>
      </w:r>
      <w:r w:rsidR="00F01461">
        <w:rPr>
          <w:noProof/>
        </w:rPr>
        <w:t>,</w:t>
      </w:r>
      <w:r w:rsidR="007C488C">
        <w:rPr>
          <w:noProof/>
        </w:rPr>
        <w:t xml:space="preserve"> finding datasets in </w:t>
      </w:r>
      <w:del w:id="273" w:author="Cengiz Acarturk" w:date="2019-04-24T11:07:00Z">
        <w:r w:rsidR="00F01461" w:rsidDel="004C3078">
          <w:rPr>
            <w:noProof/>
          </w:rPr>
          <w:delText xml:space="preserve">the </w:delText>
        </w:r>
      </w:del>
      <w:r w:rsidR="007C488C">
        <w:rPr>
          <w:noProof/>
        </w:rPr>
        <w:t xml:space="preserve">Turkish </w:t>
      </w:r>
      <w:del w:id="274" w:author="Cengiz Acarturk" w:date="2019-04-24T11:07:00Z">
        <w:r w:rsidR="007C488C" w:rsidDel="004C3078">
          <w:rPr>
            <w:noProof/>
          </w:rPr>
          <w:delText xml:space="preserve">language </w:delText>
        </w:r>
      </w:del>
      <w:r w:rsidR="007C488C">
        <w:rPr>
          <w:noProof/>
        </w:rPr>
        <w:t xml:space="preserve">is </w:t>
      </w:r>
      <w:del w:id="275" w:author="Cengiz Acarturk" w:date="2019-04-24T11:08:00Z">
        <w:r w:rsidR="007C488C" w:rsidDel="004C3078">
          <w:rPr>
            <w:noProof/>
          </w:rPr>
          <w:delText>extremely hard because</w:delText>
        </w:r>
      </w:del>
      <w:ins w:id="276" w:author="Cengiz Acarturk" w:date="2019-04-24T11:08:00Z">
        <w:r w:rsidR="004C3078">
          <w:rPr>
            <w:noProof/>
          </w:rPr>
          <w:t>difficult since</w:t>
        </w:r>
      </w:ins>
      <w:r w:rsidR="007C488C">
        <w:rPr>
          <w:noProof/>
        </w:rPr>
        <w:t xml:space="preserve"> </w:t>
      </w:r>
      <w:r w:rsidR="007C488C">
        <w:rPr>
          <w:noProof/>
        </w:rPr>
        <w:lastRenderedPageBreak/>
        <w:t xml:space="preserve">there </w:t>
      </w:r>
      <w:r w:rsidR="00F01461">
        <w:rPr>
          <w:noProof/>
        </w:rPr>
        <w:t>are</w:t>
      </w:r>
      <w:r w:rsidR="007C488C">
        <w:rPr>
          <w:noProof/>
        </w:rPr>
        <w:t xml:space="preserve"> </w:t>
      </w:r>
      <w:ins w:id="277" w:author="Cengiz Acarturk" w:date="2019-04-24T11:08:00Z">
        <w:r w:rsidR="004C3078">
          <w:rPr>
            <w:noProof/>
          </w:rPr>
          <w:t>limited</w:t>
        </w:r>
      </w:ins>
      <w:del w:id="278" w:author="Cengiz Acarturk" w:date="2019-04-24T11:08:00Z">
        <w:r w:rsidR="007C488C" w:rsidDel="004C3078">
          <w:rPr>
            <w:noProof/>
          </w:rPr>
          <w:delText xml:space="preserve">not enough shared </w:delText>
        </w:r>
      </w:del>
      <w:ins w:id="279" w:author="Cengiz Acarturk" w:date="2019-04-24T11:08:00Z">
        <w:r w:rsidR="004C3078">
          <w:rPr>
            <w:noProof/>
          </w:rPr>
          <w:t xml:space="preserve">accessible </w:t>
        </w:r>
      </w:ins>
      <w:r w:rsidR="007C488C">
        <w:rPr>
          <w:noProof/>
        </w:rPr>
        <w:t>datasets online.</w:t>
      </w:r>
      <w:r w:rsidR="00B24725">
        <w:rPr>
          <w:noProof/>
        </w:rPr>
        <w:t xml:space="preserve"> </w:t>
      </w:r>
      <w:del w:id="280" w:author="Cengiz Acarturk" w:date="2019-04-24T11:08:00Z">
        <w:r w:rsidR="005F7378" w:rsidDel="004C3078">
          <w:rPr>
            <w:noProof/>
          </w:rPr>
          <w:delText>With the</w:delText>
        </w:r>
      </w:del>
      <w:ins w:id="281" w:author="Cengiz Acarturk" w:date="2019-04-24T11:08:00Z">
        <w:r w:rsidR="004C3078">
          <w:rPr>
            <w:noProof/>
          </w:rPr>
          <w:t>By means of this</w:t>
        </w:r>
      </w:ins>
      <w:r w:rsidR="005F7378">
        <w:rPr>
          <w:noProof/>
        </w:rPr>
        <w:t xml:space="preserve"> thesis software framework</w:t>
      </w:r>
      <w:ins w:id="282" w:author="Cengiz Acarturk" w:date="2019-04-24T11:08:00Z">
        <w:r w:rsidR="004C3078">
          <w:rPr>
            <w:noProof/>
          </w:rPr>
          <w:t>,</w:t>
        </w:r>
      </w:ins>
      <w:r w:rsidR="005F7378">
        <w:rPr>
          <w:noProof/>
        </w:rPr>
        <w:t xml:space="preserve"> researchers </w:t>
      </w:r>
      <w:del w:id="283" w:author="Cengiz Acarturk" w:date="2019-04-24T11:09:00Z">
        <w:r w:rsidR="005F7378" w:rsidDel="004C3078">
          <w:rPr>
            <w:noProof/>
          </w:rPr>
          <w:delText xml:space="preserve">easily </w:delText>
        </w:r>
      </w:del>
      <w:ins w:id="284" w:author="Cengiz Acarturk" w:date="2019-04-24T11:09:00Z">
        <w:r w:rsidR="004C3078">
          <w:rPr>
            <w:noProof/>
          </w:rPr>
          <w:t>will be able to access</w:t>
        </w:r>
      </w:ins>
      <w:del w:id="285" w:author="Cengiz Acarturk" w:date="2019-04-24T11:09:00Z">
        <w:r w:rsidR="005F7378" w:rsidDel="004C3078">
          <w:rPr>
            <w:noProof/>
          </w:rPr>
          <w:delText xml:space="preserve">get </w:delText>
        </w:r>
      </w:del>
      <w:ins w:id="286" w:author="Cengiz Acarturk" w:date="2019-04-24T11:09:00Z">
        <w:r w:rsidR="004C3078">
          <w:rPr>
            <w:noProof/>
          </w:rPr>
          <w:t xml:space="preserve"> </w:t>
        </w:r>
      </w:ins>
      <w:r w:rsidR="005F7378">
        <w:rPr>
          <w:noProof/>
        </w:rPr>
        <w:t xml:space="preserve">datasets in </w:t>
      </w:r>
      <w:del w:id="287" w:author="Cengiz Acarturk" w:date="2019-04-24T11:09:00Z">
        <w:r w:rsidR="00F01461" w:rsidDel="004C3078">
          <w:rPr>
            <w:noProof/>
          </w:rPr>
          <w:delText xml:space="preserve">the </w:delText>
        </w:r>
      </w:del>
      <w:r w:rsidR="005F7378">
        <w:rPr>
          <w:noProof/>
        </w:rPr>
        <w:t>Turkish</w:t>
      </w:r>
      <w:del w:id="288" w:author="Cengiz Acarturk" w:date="2019-04-24T11:09:00Z">
        <w:r w:rsidR="005F7378" w:rsidDel="004C3078">
          <w:rPr>
            <w:noProof/>
          </w:rPr>
          <w:delText xml:space="preserve"> language</w:delText>
        </w:r>
      </w:del>
      <w:r w:rsidR="005F7378">
        <w:rPr>
          <w:noProof/>
        </w:rPr>
        <w:t>. Moreover</w:t>
      </w:r>
      <w:r w:rsidR="00F01461">
        <w:rPr>
          <w:noProof/>
        </w:rPr>
        <w:t>,</w:t>
      </w:r>
      <w:r w:rsidR="005F7378">
        <w:rPr>
          <w:noProof/>
        </w:rPr>
        <w:t xml:space="preserve"> they </w:t>
      </w:r>
      <w:del w:id="289" w:author="Cengiz Acarturk" w:date="2019-04-24T11:09:00Z">
        <w:r w:rsidR="005F7378" w:rsidDel="004C3078">
          <w:rPr>
            <w:noProof/>
          </w:rPr>
          <w:delText xml:space="preserve">can </w:delText>
        </w:r>
      </w:del>
      <w:ins w:id="290" w:author="Cengiz Acarturk" w:date="2019-04-24T11:09:00Z">
        <w:r w:rsidR="004C3078">
          <w:rPr>
            <w:noProof/>
          </w:rPr>
          <w:t xml:space="preserve">will be able to </w:t>
        </w:r>
      </w:ins>
      <w:r w:rsidR="005F7378">
        <w:rPr>
          <w:noProof/>
        </w:rPr>
        <w:t xml:space="preserve">select and modify their queries </w:t>
      </w:r>
      <w:r w:rsidR="00F01461">
        <w:rPr>
          <w:noProof/>
        </w:rPr>
        <w:t>by</w:t>
      </w:r>
      <w:r w:rsidR="005F7378">
        <w:rPr>
          <w:noProof/>
        </w:rPr>
        <w:t xml:space="preserve"> changing keyword vectors</w:t>
      </w:r>
      <w:ins w:id="291" w:author="Cengiz Acarturk" w:date="2019-04-24T11:09:00Z">
        <w:r w:rsidR="004C3078">
          <w:rPr>
            <w:noProof/>
          </w:rPr>
          <w:t>, thus changing the concent of information to be extracted from online sources</w:t>
        </w:r>
      </w:ins>
      <w:r w:rsidR="005F7378">
        <w:rPr>
          <w:noProof/>
        </w:rPr>
        <w:t>.</w:t>
      </w:r>
    </w:p>
    <w:p w14:paraId="6F01ECA2" w14:textId="1FBB59D0" w:rsidR="00732724" w:rsidRPr="007E1CF6" w:rsidRDefault="00374BEB" w:rsidP="00732724">
      <w:pPr>
        <w:pStyle w:val="ListeParagraf"/>
        <w:numPr>
          <w:ilvl w:val="0"/>
          <w:numId w:val="46"/>
        </w:numPr>
        <w:rPr>
          <w:noProof/>
        </w:rPr>
      </w:pPr>
      <w:r w:rsidRPr="007E1CF6">
        <w:rPr>
          <w:noProof/>
        </w:rPr>
        <w:t>Validating the proposed approach using several detected events</w:t>
      </w:r>
      <w:r w:rsidR="004D5C72">
        <w:rPr>
          <w:noProof/>
        </w:rPr>
        <w:t xml:space="preserve"> </w:t>
      </w:r>
      <w:del w:id="292" w:author="Cengiz Acarturk" w:date="2019-04-24T11:10:00Z">
        <w:r w:rsidR="004D5C72" w:rsidDel="004C3078">
          <w:rPr>
            <w:noProof/>
          </w:rPr>
          <w:delText xml:space="preserve">within </w:delText>
        </w:r>
      </w:del>
      <w:ins w:id="293" w:author="Cengiz Acarturk" w:date="2019-04-24T11:10:00Z">
        <w:r w:rsidR="004C3078">
          <w:rPr>
            <w:noProof/>
          </w:rPr>
          <w:t xml:space="preserve">already </w:t>
        </w:r>
      </w:ins>
      <w:r w:rsidR="004D5C72">
        <w:rPr>
          <w:noProof/>
        </w:rPr>
        <w:t xml:space="preserve">shared in </w:t>
      </w:r>
      <w:del w:id="294" w:author="Cengiz Acarturk" w:date="2019-04-24T11:10:00Z">
        <w:r w:rsidR="00F01461" w:rsidDel="004C3078">
          <w:rPr>
            <w:noProof/>
          </w:rPr>
          <w:delText xml:space="preserve">the </w:delText>
        </w:r>
      </w:del>
      <w:r w:rsidR="004D5C72">
        <w:rPr>
          <w:noProof/>
        </w:rPr>
        <w:t>Turkish</w:t>
      </w:r>
      <w:del w:id="295" w:author="Cengiz Acarturk" w:date="2019-04-24T11:10:00Z">
        <w:r w:rsidR="004D5C72" w:rsidDel="004C3078">
          <w:rPr>
            <w:noProof/>
          </w:rPr>
          <w:delText xml:space="preserve"> </w:delText>
        </w:r>
      </w:del>
      <w:ins w:id="296" w:author="Cengiz Acarturk" w:date="2019-04-24T11:10:00Z">
        <w:r w:rsidR="004C3078">
          <w:rPr>
            <w:noProof/>
          </w:rPr>
          <w:t>in online platforms</w:t>
        </w:r>
      </w:ins>
      <w:del w:id="297" w:author="Cengiz Acarturk" w:date="2019-04-24T11:10:00Z">
        <w:r w:rsidR="004D5C72" w:rsidDel="004C3078">
          <w:rPr>
            <w:noProof/>
          </w:rPr>
          <w:delText>language</w:delText>
        </w:r>
      </w:del>
      <w:r w:rsidR="004D5C72">
        <w:rPr>
          <w:noProof/>
        </w:rPr>
        <w:t xml:space="preserve">. </w:t>
      </w:r>
    </w:p>
    <w:p w14:paraId="5A3FA1F6" w14:textId="61FA4DEF" w:rsidR="006F34C7" w:rsidRDefault="006F34C7" w:rsidP="006F34C7">
      <w:pPr>
        <w:pStyle w:val="Balk2"/>
        <w:rPr>
          <w:noProof/>
        </w:rPr>
      </w:pPr>
      <w:bookmarkStart w:id="298" w:name="_Toc6680610"/>
      <w:r w:rsidRPr="007E1CF6">
        <w:rPr>
          <w:noProof/>
        </w:rPr>
        <w:t>Use Cases</w:t>
      </w:r>
      <w:bookmarkEnd w:id="298"/>
    </w:p>
    <w:p w14:paraId="4395131A" w14:textId="2DF160F6" w:rsidR="00317F3C" w:rsidRDefault="00317F3C" w:rsidP="00216905">
      <w:pPr>
        <w:spacing w:line="360" w:lineRule="auto"/>
        <w:ind w:firstLine="576"/>
      </w:pPr>
      <w:r>
        <w:t xml:space="preserve">Cybersecurity is an emerging topic in Turkey just like the rest of the world. There </w:t>
      </w:r>
      <w:del w:id="299" w:author="Cengiz Acarturk" w:date="2019-04-24T11:10:00Z">
        <w:r w:rsidDel="004C3078">
          <w:delText xml:space="preserve">are </w:delText>
        </w:r>
        <w:r w:rsidR="000C0AD1" w:rsidDel="004C3078">
          <w:delText xml:space="preserve">a </w:delText>
        </w:r>
        <w:r w:rsidDel="004C3078">
          <w:delText xml:space="preserve">few </w:delText>
        </w:r>
        <w:r w:rsidR="00F01461" w:rsidDel="004C3078">
          <w:delText>kinds of</w:delText>
        </w:r>
      </w:del>
      <w:ins w:id="300" w:author="Cengiz Acarturk" w:date="2019-04-24T11:10:00Z">
        <w:r w:rsidR="004C3078">
          <w:t>exists limited</w:t>
        </w:r>
      </w:ins>
      <w:r w:rsidR="00F01461">
        <w:t xml:space="preserve"> research</w:t>
      </w:r>
      <w:r>
        <w:t xml:space="preserve"> about automated security event detection system</w:t>
      </w:r>
      <w:ins w:id="301" w:author="Cengiz Acarturk" w:date="2019-04-24T11:11:00Z">
        <w:r w:rsidR="004C3078">
          <w:t>s recently</w:t>
        </w:r>
      </w:ins>
      <w:del w:id="302" w:author="Cengiz Acarturk" w:date="2019-04-24T11:11:00Z">
        <w:r w:rsidDel="004C3078">
          <w:delText xml:space="preserve"> in the world</w:delText>
        </w:r>
      </w:del>
      <w:r>
        <w:t xml:space="preserve">. </w:t>
      </w:r>
      <w:r w:rsidR="000C0AD1">
        <w:t>However,</w:t>
      </w:r>
      <w:r>
        <w:t xml:space="preserve"> these are mainly focus</w:t>
      </w:r>
      <w:r w:rsidR="00F01461">
        <w:t>ed</w:t>
      </w:r>
      <w:r>
        <w:t xml:space="preserve"> on data mining in </w:t>
      </w:r>
      <w:r w:rsidR="00F01461">
        <w:t xml:space="preserve">the </w:t>
      </w:r>
      <w:r>
        <w:t xml:space="preserve">English language. </w:t>
      </w:r>
      <w:del w:id="303" w:author="Cengiz Acarturk" w:date="2019-04-24T11:11:00Z">
        <w:r w:rsidDel="004C3078">
          <w:delText>Even if</w:delText>
        </w:r>
      </w:del>
      <w:ins w:id="304" w:author="Cengiz Acarturk" w:date="2019-04-24T11:11:00Z">
        <w:r w:rsidR="004C3078">
          <w:t xml:space="preserve">Although the available </w:t>
        </w:r>
      </w:ins>
      <w:del w:id="305" w:author="Cengiz Acarturk" w:date="2019-04-24T11:11:00Z">
        <w:r w:rsidDel="004C3078">
          <w:delText xml:space="preserve"> these</w:delText>
        </w:r>
      </w:del>
      <w:ins w:id="306" w:author="Cengiz Acarturk" w:date="2019-04-24T11:11:00Z">
        <w:r w:rsidR="004C3078">
          <w:t>security event detection</w:t>
        </w:r>
      </w:ins>
      <w:r>
        <w:t xml:space="preserve"> systems can be </w:t>
      </w:r>
      <w:r w:rsidR="000C0AD1">
        <w:t>beneficia</w:t>
      </w:r>
      <w:r>
        <w:t xml:space="preserve">l for detecting global level </w:t>
      </w:r>
      <w:del w:id="307" w:author="Cengiz Acarturk" w:date="2019-04-24T11:11:00Z">
        <w:r w:rsidDel="004C3078">
          <w:delText xml:space="preserve">cyber security </w:delText>
        </w:r>
      </w:del>
      <w:r>
        <w:t>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w:t>
      </w:r>
      <w:ins w:id="308" w:author="Cengiz Acarturk" w:date="2019-04-24T11:12:00Z">
        <w:r w:rsidR="004C3078">
          <w:t xml:space="preserve"> NLP</w:t>
        </w:r>
      </w:ins>
      <w:r w:rsidR="002756AD">
        <w:t xml:space="preserve"> data mining is </w:t>
      </w:r>
      <w:del w:id="309" w:author="Cengiz Acarturk" w:date="2019-04-24T11:12:00Z">
        <w:r w:rsidR="002756AD" w:rsidDel="004C3078">
          <w:delText xml:space="preserve">a </w:delText>
        </w:r>
      </w:del>
      <w:r w:rsidR="002756AD">
        <w:t>language</w:t>
      </w:r>
      <w:r w:rsidR="00F01461">
        <w:t>-</w:t>
      </w:r>
      <w:r w:rsidR="002756AD">
        <w:t>specific</w:t>
      </w:r>
      <w:del w:id="310" w:author="Cengiz Acarturk" w:date="2019-04-24T11:12:00Z">
        <w:r w:rsidR="002756AD" w:rsidDel="004C3078">
          <w:delText xml:space="preserve"> area</w:delText>
        </w:r>
      </w:del>
      <w:r w:rsidR="002756AD">
        <w:t>. Security analysts who work in Turkey</w:t>
      </w:r>
      <w:ins w:id="311" w:author="Cengiz Acarturk" w:date="2019-04-24T11:12:00Z">
        <w:r w:rsidR="004C3078">
          <w:t xml:space="preserve">, </w:t>
        </w:r>
      </w:ins>
      <w:del w:id="312" w:author="Cengiz Acarturk" w:date="2019-04-24T11:12:00Z">
        <w:r w:rsidR="002756AD" w:rsidDel="004C3078">
          <w:delText xml:space="preserve"> </w:delText>
        </w:r>
      </w:del>
      <w:r w:rsidR="002756AD">
        <w:t xml:space="preserve">or just interested in </w:t>
      </w:r>
      <w:del w:id="313" w:author="Cengiz Acarturk" w:date="2019-04-24T11:12:00Z">
        <w:r w:rsidR="002756AD" w:rsidDel="004C3078">
          <w:delText>Turkey specific</w:delText>
        </w:r>
      </w:del>
      <w:ins w:id="314" w:author="Cengiz Acarturk" w:date="2019-04-24T11:12:00Z">
        <w:r w:rsidR="004C3078">
          <w:t>local</w:t>
        </w:r>
      </w:ins>
      <w:r w:rsidR="002756AD">
        <w:t xml:space="preserve"> security events</w:t>
      </w:r>
      <w:ins w:id="315" w:author="Cengiz Acarturk" w:date="2019-04-24T11:12:00Z">
        <w:r w:rsidR="004C3078">
          <w:t xml:space="preserve"> in Turk</w:t>
        </w:r>
      </w:ins>
      <w:ins w:id="316" w:author="Cengiz Acarturk" w:date="2019-04-24T11:13:00Z">
        <w:r w:rsidR="004C3078">
          <w:t>ey</w:t>
        </w:r>
      </w:ins>
      <w:r w:rsidR="002756AD">
        <w:t xml:space="preserve"> can use data in </w:t>
      </w:r>
      <w:del w:id="317" w:author="Cengiz Acarturk" w:date="2019-04-24T11:13:00Z">
        <w:r w:rsidR="00F01461" w:rsidDel="004C3078">
          <w:delText xml:space="preserve">the </w:delText>
        </w:r>
      </w:del>
      <w:r w:rsidR="002756AD">
        <w:t xml:space="preserve">Turkish </w:t>
      </w:r>
      <w:del w:id="318" w:author="Cengiz Acarturk" w:date="2019-04-24T11:13:00Z">
        <w:r w:rsidR="002756AD" w:rsidDel="004C3078">
          <w:delText xml:space="preserve">language </w:delText>
        </w:r>
      </w:del>
      <w:r w:rsidR="002756AD">
        <w:t xml:space="preserve">to detect such events. </w:t>
      </w:r>
      <w:del w:id="319" w:author="Cengiz Acarturk" w:date="2019-04-24T11:13:00Z">
        <w:r w:rsidR="002756AD" w:rsidDel="004C3078">
          <w:delText xml:space="preserve">With </w:delText>
        </w:r>
      </w:del>
      <w:ins w:id="320" w:author="Cengiz Acarturk" w:date="2019-04-24T11:13:00Z">
        <w:r w:rsidR="004C3078">
          <w:t>By means of automatic event detection systems</w:t>
        </w:r>
      </w:ins>
      <w:del w:id="321" w:author="Cengiz Acarturk" w:date="2019-04-24T11:13:00Z">
        <w:r w:rsidR="002756AD" w:rsidDel="004C3078">
          <w:delText>observing these</w:delText>
        </w:r>
      </w:del>
      <w:r w:rsidR="002756AD">
        <w:t xml:space="preserve">, a security analyst </w:t>
      </w:r>
      <w:del w:id="322" w:author="Cengiz Acarturk" w:date="2019-04-24T11:13:00Z">
        <w:r w:rsidR="002756AD" w:rsidDel="004C3078">
          <w:delText xml:space="preserve">gets </w:delText>
        </w:r>
      </w:del>
      <w:ins w:id="323" w:author="Cengiz Acarturk" w:date="2019-04-24T11:13:00Z">
        <w:r w:rsidR="004C3078">
          <w:t xml:space="preserve">establishes </w:t>
        </w:r>
      </w:ins>
      <w:r w:rsidR="002756AD">
        <w:t xml:space="preserve">situation awareness in cyberspace and take </w:t>
      </w:r>
      <w:del w:id="324" w:author="Cengiz Acarturk" w:date="2019-04-24T11:13:00Z">
        <w:r w:rsidR="002756AD" w:rsidDel="004C3078">
          <w:delText>action</w:delText>
        </w:r>
        <w:r w:rsidR="00236C71" w:rsidDel="004C3078">
          <w:delText>s</w:delText>
        </w:r>
        <w:r w:rsidR="002756AD" w:rsidDel="004C3078">
          <w:delText xml:space="preserve"> </w:delText>
        </w:r>
      </w:del>
      <w:ins w:id="325" w:author="Cengiz Acarturk" w:date="2019-04-24T11:13:00Z">
        <w:r w:rsidR="004C3078">
          <w:t xml:space="preserve">countermeasures </w:t>
        </w:r>
      </w:ins>
      <w:r w:rsidR="002756AD">
        <w:t>against new threa</w:t>
      </w:r>
      <w:ins w:id="326" w:author="Cengiz Acarturk" w:date="2019-04-24T11:13:00Z">
        <w:r w:rsidR="004C3078">
          <w:t>t</w:t>
        </w:r>
      </w:ins>
      <w:del w:id="327" w:author="Cengiz Acarturk" w:date="2019-04-24T11:13:00Z">
        <w:r w:rsidR="002756AD" w:rsidDel="004C3078">
          <w:delText>d</w:delText>
        </w:r>
      </w:del>
      <w:r w:rsidR="002756AD">
        <w:t>s.</w:t>
      </w:r>
      <w:r w:rsidR="00236C71">
        <w:t xml:space="preserve"> For example, </w:t>
      </w:r>
      <w:del w:id="328" w:author="Cengiz Acarturk" w:date="2019-04-24T11:14:00Z">
        <w:r w:rsidR="00236C71" w:rsidDel="004C3078">
          <w:delText xml:space="preserve">assume that you are </w:delText>
        </w:r>
      </w:del>
      <w:r w:rsidR="00236C71">
        <w:t>a security analyst</w:t>
      </w:r>
      <w:ins w:id="329" w:author="Cengiz Acarturk" w:date="2019-04-24T11:14:00Z">
        <w:r w:rsidR="004C3078">
          <w:t xml:space="preserve">, who is working </w:t>
        </w:r>
      </w:ins>
      <w:del w:id="330" w:author="Cengiz Acarturk" w:date="2019-04-24T11:14:00Z">
        <w:r w:rsidR="00236C71" w:rsidDel="004C3078">
          <w:delText xml:space="preserve"> work </w:delText>
        </w:r>
      </w:del>
      <w:r w:rsidR="00236C71">
        <w:t xml:space="preserve">for a Turkish </w:t>
      </w:r>
      <w:del w:id="331" w:author="Cengiz Acarturk" w:date="2019-04-24T11:14:00Z">
        <w:r w:rsidR="00236C71" w:rsidDel="004C3078">
          <w:delText xml:space="preserve">company </w:delText>
        </w:r>
      </w:del>
      <w:ins w:id="332" w:author="Cengiz Acarturk" w:date="2019-04-24T11:14:00Z">
        <w:r w:rsidR="004C3078">
          <w:t xml:space="preserve">institution </w:t>
        </w:r>
      </w:ins>
      <w:del w:id="333" w:author="Cengiz Acarturk" w:date="2019-04-24T11:14:00Z">
        <w:r w:rsidR="00236C71" w:rsidDel="004C3078">
          <w:delText>and your company uses</w:delText>
        </w:r>
      </w:del>
      <w:ins w:id="334" w:author="Cengiz Acarturk" w:date="2019-04-24T11:14:00Z">
        <w:r w:rsidR="004C3078">
          <w:t>may</w:t>
        </w:r>
      </w:ins>
      <w:r w:rsidR="00236C71">
        <w:t xml:space="preserve"> </w:t>
      </w:r>
      <w:ins w:id="335" w:author="Cengiz Acarturk" w:date="2019-04-24T11:14:00Z">
        <w:r w:rsidR="004C3078">
          <w:t xml:space="preserve">use </w:t>
        </w:r>
      </w:ins>
      <w:r w:rsidR="00236C71">
        <w:t>local website</w:t>
      </w:r>
      <w:del w:id="336" w:author="Cengiz Acarturk" w:date="2019-04-24T11:14:00Z">
        <w:r w:rsidR="00236C71" w:rsidDel="004C3078">
          <w:delText>s</w:delText>
        </w:r>
      </w:del>
      <w:r w:rsidR="00236C71">
        <w:t xml:space="preserve"> </w:t>
      </w:r>
      <w:r w:rsidR="00F01461">
        <w:t>API</w:t>
      </w:r>
      <w:ins w:id="337" w:author="Cengiz Acarturk" w:date="2019-04-24T11:14:00Z">
        <w:r w:rsidR="004C3078">
          <w:t>s</w:t>
        </w:r>
      </w:ins>
      <w:r w:rsidR="00236C71">
        <w:t xml:space="preserve"> like </w:t>
      </w:r>
      <w:proofErr w:type="spellStart"/>
      <w:r w:rsidR="00236C71">
        <w:t>ek</w:t>
      </w:r>
      <w:r w:rsidR="004F398E">
        <w:t>s</w:t>
      </w:r>
      <w:r w:rsidR="00236C71">
        <w:t>isozluk</w:t>
      </w:r>
      <w:proofErr w:type="spellEnd"/>
      <w:r w:rsidR="00236C71">
        <w:t xml:space="preserve"> </w:t>
      </w:r>
      <w:r w:rsidR="00F01461">
        <w:t>API</w:t>
      </w:r>
      <w:ins w:id="338" w:author="Cengiz Acarturk" w:date="2019-04-24T11:14:00Z">
        <w:r w:rsidR="004C3078">
          <w:t>,</w:t>
        </w:r>
      </w:ins>
      <w:r w:rsidR="00236C71">
        <w:t xml:space="preserve"> e-</w:t>
      </w:r>
      <w:proofErr w:type="spellStart"/>
      <w:r w:rsidR="00236C71">
        <w:t>devlet</w:t>
      </w:r>
      <w:proofErr w:type="spellEnd"/>
      <w:r w:rsidR="00236C71">
        <w:t xml:space="preserve"> </w:t>
      </w:r>
      <w:r w:rsidR="00F01461">
        <w:t>API</w:t>
      </w:r>
      <w:r w:rsidR="00236C71">
        <w:t xml:space="preserve"> or libraries/frameworks developed for focused Turkish people</w:t>
      </w:r>
      <w:ins w:id="339" w:author="Cengiz Acarturk" w:date="2019-04-24T11:15:00Z">
        <w:r w:rsidR="004C3078">
          <w:t xml:space="preserve"> for security event extraction</w:t>
        </w:r>
      </w:ins>
      <w:r w:rsidR="00D347CC">
        <w:t xml:space="preserve">. </w:t>
      </w:r>
      <w:r w:rsidR="00D347CC" w:rsidRPr="00D347CC">
        <w:t xml:space="preserve">If these </w:t>
      </w:r>
      <w:r w:rsidR="00F01461">
        <w:t>API</w:t>
      </w:r>
      <w:del w:id="340" w:author="Cengiz Acarturk" w:date="2019-04-24T11:15:00Z">
        <w:r w:rsidR="00F01461" w:rsidDel="00183FB0">
          <w:delText>'</w:delText>
        </w:r>
      </w:del>
      <w:r w:rsidR="00D347CC" w:rsidRPr="00D347CC">
        <w:t>s, libraries or frameworks ha</w:t>
      </w:r>
      <w:r w:rsidR="00F01461">
        <w:t>ve</w:t>
      </w:r>
      <w:r w:rsidR="00D347CC" w:rsidRPr="00D347CC">
        <w:t xml:space="preserve"> vulnerabilities and they are newly discovered, they are probably discussed and announced within social media like Twitter in Turkish. </w:t>
      </w:r>
      <w:ins w:id="341" w:author="Cengiz Acarturk" w:date="2019-04-24T11:15:00Z">
        <w:r w:rsidR="00183FB0">
          <w:t xml:space="preserve">It is likely that </w:t>
        </w:r>
      </w:ins>
      <w:r w:rsidR="00D347CC" w:rsidRPr="00D347CC">
        <w:t xml:space="preserve">Turkish newspapers </w:t>
      </w:r>
      <w:del w:id="342" w:author="Cengiz Acarturk" w:date="2019-04-24T11:15:00Z">
        <w:r w:rsidR="00D347CC" w:rsidRPr="00D347CC" w:rsidDel="00183FB0">
          <w:delText>are published</w:delText>
        </w:r>
      </w:del>
      <w:ins w:id="343" w:author="Cengiz Acarturk" w:date="2019-04-24T11:15:00Z">
        <w:r w:rsidR="00183FB0">
          <w:t>publish</w:t>
        </w:r>
      </w:ins>
      <w:r w:rsidR="00D347CC" w:rsidRPr="00D347CC">
        <w:t xml:space="preserve"> it as breaking news</w:t>
      </w:r>
      <w:ins w:id="344" w:author="Cengiz Acarturk" w:date="2019-04-24T11:15:00Z">
        <w:r w:rsidR="00183FB0">
          <w:t>, too</w:t>
        </w:r>
      </w:ins>
      <w:del w:id="345" w:author="Cengiz Acarturk" w:date="2019-04-24T11:15:00Z">
        <w:r w:rsidR="00D347CC" w:rsidRPr="00D347CC" w:rsidDel="00183FB0">
          <w:delText xml:space="preserve"> and so on</w:delText>
        </w:r>
      </w:del>
      <w:r w:rsidR="00D347CC" w:rsidRPr="00D347CC">
        <w:t xml:space="preserve">. </w:t>
      </w:r>
      <w:r w:rsidR="00D347CC">
        <w:t xml:space="preserve">To detect such events automatically, the software system </w:t>
      </w:r>
      <w:ins w:id="346" w:author="Cengiz Acarturk" w:date="2019-04-24T11:16:00Z">
        <w:r w:rsidR="00183FB0">
          <w:t>has to</w:t>
        </w:r>
      </w:ins>
      <w:del w:id="347" w:author="Cengiz Acarturk" w:date="2019-04-24T11:16:00Z">
        <w:r w:rsidR="00D347CC" w:rsidDel="00183FB0">
          <w:delText>shall</w:delText>
        </w:r>
      </w:del>
      <w:r w:rsidR="00D347CC">
        <w:t xml:space="preserve"> listen</w:t>
      </w:r>
      <w:r w:rsidR="00F01461">
        <w:t xml:space="preserve"> to</w:t>
      </w:r>
      <w:r w:rsidR="00D347CC">
        <w:t xml:space="preserve"> Turkish data sources and process the </w:t>
      </w:r>
      <w:ins w:id="348" w:author="Cengiz Acarturk" w:date="2019-04-24T11:16:00Z">
        <w:r w:rsidR="00183FB0">
          <w:t>text in Turkish.</w:t>
        </w:r>
      </w:ins>
      <w:del w:id="349" w:author="Cengiz Acarturk" w:date="2019-04-24T11:16:00Z">
        <w:r w:rsidR="00F01461" w:rsidDel="00183FB0">
          <w:delText>data, Turkish</w:delText>
        </w:r>
        <w:r w:rsidR="00D347CC" w:rsidDel="00183FB0">
          <w:delText xml:space="preserve"> language specific</w:delText>
        </w:r>
      </w:del>
      <w:r w:rsidR="00D347CC">
        <w:t xml:space="preserve">. </w:t>
      </w:r>
      <w:r w:rsidR="0011224C" w:rsidRPr="0011224C">
        <w:t xml:space="preserve">My research </w:t>
      </w:r>
      <w:del w:id="350" w:author="Cengiz Acarturk" w:date="2019-04-24T11:16:00Z">
        <w:r w:rsidR="0011224C" w:rsidRPr="0011224C" w:rsidDel="00183FB0">
          <w:delText>meet</w:delText>
        </w:r>
        <w:r w:rsidR="0011224C" w:rsidDel="00183FB0">
          <w:delText>s</w:delText>
        </w:r>
        <w:r w:rsidR="0011224C" w:rsidRPr="0011224C" w:rsidDel="00183FB0">
          <w:delText xml:space="preserve"> </w:delText>
        </w:r>
      </w:del>
      <w:ins w:id="351" w:author="Cengiz Acarturk" w:date="2019-04-24T11:16:00Z">
        <w:r w:rsidR="00183FB0">
          <w:t>aims at meeting</w:t>
        </w:r>
        <w:r w:rsidR="00183FB0" w:rsidRPr="0011224C">
          <w:t xml:space="preserve"> </w:t>
        </w:r>
      </w:ins>
      <w:r w:rsidR="0011224C" w:rsidRPr="0011224C">
        <w:t xml:space="preserve">these requirements </w:t>
      </w:r>
      <w:del w:id="352" w:author="Cengiz Acarturk" w:date="2019-04-24T11:16:00Z">
        <w:r w:rsidR="0011224C" w:rsidRPr="0011224C" w:rsidDel="00304BD6">
          <w:delText>to develop such</w:delText>
        </w:r>
      </w:del>
      <w:ins w:id="353" w:author="Cengiz Acarturk" w:date="2019-04-24T11:16:00Z">
        <w:r w:rsidR="00304BD6">
          <w:t>by proposing</w:t>
        </w:r>
      </w:ins>
      <w:r w:rsidR="0011224C" w:rsidRPr="0011224C">
        <w:t xml:space="preserve"> </w:t>
      </w:r>
      <w:r w:rsidR="00F01461">
        <w:t xml:space="preserve">a </w:t>
      </w:r>
      <w:r w:rsidR="0011224C" w:rsidRPr="0011224C">
        <w:t>software system and framework</w:t>
      </w:r>
      <w:ins w:id="354" w:author="Cengiz Acarturk" w:date="2019-04-24T11:16:00Z">
        <w:r w:rsidR="00304BD6">
          <w:t xml:space="preserve"> for security event de</w:t>
        </w:r>
      </w:ins>
      <w:ins w:id="355" w:author="Cengiz Acarturk" w:date="2019-04-24T11:17:00Z">
        <w:r w:rsidR="00304BD6">
          <w:t>tection</w:t>
        </w:r>
      </w:ins>
      <w:r w:rsidR="0011224C" w:rsidRPr="0011224C">
        <w:t>.</w:t>
      </w:r>
    </w:p>
    <w:p w14:paraId="73EB9937" w14:textId="46D95F53" w:rsidR="006F34C7" w:rsidRPr="007E1CF6" w:rsidRDefault="006F34C7" w:rsidP="006F34C7">
      <w:pPr>
        <w:pStyle w:val="Balk2"/>
        <w:rPr>
          <w:noProof/>
        </w:rPr>
      </w:pPr>
      <w:bookmarkStart w:id="356" w:name="_Toc6680611"/>
      <w:r w:rsidRPr="007E1CF6">
        <w:rPr>
          <w:noProof/>
        </w:rPr>
        <w:lastRenderedPageBreak/>
        <w:t>Outline</w:t>
      </w:r>
      <w:bookmarkEnd w:id="356"/>
    </w:p>
    <w:p w14:paraId="38B70549" w14:textId="6338FA0E" w:rsidR="00D248B6" w:rsidRDefault="00D248B6" w:rsidP="007E4E30">
      <w:pPr>
        <w:pStyle w:val="ListeParagraf"/>
        <w:numPr>
          <w:ilvl w:val="0"/>
          <w:numId w:val="47"/>
        </w:numPr>
        <w:spacing w:line="360" w:lineRule="auto"/>
        <w:rPr>
          <w:noProof/>
        </w:rPr>
      </w:pPr>
      <w:r>
        <w:rPr>
          <w:noProof/>
        </w:rPr>
        <w:t xml:space="preserve">Chapter 2 </w:t>
      </w:r>
      <w:del w:id="357" w:author="Cengiz Acarturk" w:date="2019-04-24T11:17:00Z">
        <w:r w:rsidDel="00304BD6">
          <w:rPr>
            <w:noProof/>
          </w:rPr>
          <w:delText xml:space="preserve">is related </w:delText>
        </w:r>
        <w:r w:rsidR="00F01461" w:rsidDel="00304BD6">
          <w:rPr>
            <w:noProof/>
          </w:rPr>
          <w:delText>to</w:delText>
        </w:r>
      </w:del>
      <w:ins w:id="358" w:author="Cengiz Acarturk" w:date="2019-04-24T11:17:00Z">
        <w:r w:rsidR="00304BD6">
          <w:rPr>
            <w:noProof/>
          </w:rPr>
          <w:t>presents</w:t>
        </w:r>
      </w:ins>
      <w:r>
        <w:rPr>
          <w:noProof/>
        </w:rPr>
        <w:t xml:space="preserve"> background information</w:t>
      </w:r>
      <w:ins w:id="359" w:author="Cengiz Acarturk" w:date="2019-04-24T11:47:00Z">
        <w:r w:rsidR="000C11D9">
          <w:rPr>
            <w:noProof/>
          </w:rPr>
          <w:t xml:space="preserve"> for the thesis</w:t>
        </w:r>
      </w:ins>
      <w:r>
        <w:rPr>
          <w:noProof/>
        </w:rPr>
        <w:t xml:space="preserve">. </w:t>
      </w:r>
      <w:ins w:id="360" w:author="Cengiz Acarturk" w:date="2019-04-24T11:47:00Z">
        <w:r w:rsidR="00522728">
          <w:rPr>
            <w:noProof/>
          </w:rPr>
          <w:t>A review of available methods</w:t>
        </w:r>
      </w:ins>
      <w:del w:id="361" w:author="Cengiz Acarturk" w:date="2019-04-24T11:47:00Z">
        <w:r w:rsidDel="00522728">
          <w:rPr>
            <w:noProof/>
          </w:rPr>
          <w:delText>Technologies</w:delText>
        </w:r>
      </w:del>
      <w:r>
        <w:rPr>
          <w:noProof/>
        </w:rPr>
        <w:t>, terminolog</w:t>
      </w:r>
      <w:ins w:id="362" w:author="Cengiz Acarturk" w:date="2019-04-24T11:47:00Z">
        <w:r w:rsidR="00522728">
          <w:rPr>
            <w:noProof/>
          </w:rPr>
          <w:t>y</w:t>
        </w:r>
      </w:ins>
      <w:del w:id="363" w:author="Cengiz Acarturk" w:date="2019-04-24T11:47:00Z">
        <w:r w:rsidDel="00522728">
          <w:rPr>
            <w:noProof/>
          </w:rPr>
          <w:delText>ies</w:delText>
        </w:r>
      </w:del>
      <w:r>
        <w:rPr>
          <w:noProof/>
        </w:rPr>
        <w:t xml:space="preserve"> and </w:t>
      </w:r>
      <w:r w:rsidR="000C0AD1">
        <w:rPr>
          <w:noProof/>
        </w:rPr>
        <w:t>standard</w:t>
      </w:r>
      <w:r>
        <w:rPr>
          <w:noProof/>
        </w:rPr>
        <w:t xml:space="preserve"> terms </w:t>
      </w:r>
      <w:del w:id="364" w:author="Cengiz Acarturk" w:date="2019-04-24T11:47:00Z">
        <w:r w:rsidDel="00522728">
          <w:rPr>
            <w:noProof/>
          </w:rPr>
          <w:delText>discussed and explained in this section</w:delText>
        </w:r>
      </w:del>
      <w:ins w:id="365" w:author="Cengiz Acarturk" w:date="2019-04-24T11:47:00Z">
        <w:r w:rsidR="00522728">
          <w:rPr>
            <w:noProof/>
          </w:rPr>
          <w:t>is presented in this chapter</w:t>
        </w:r>
      </w:ins>
      <w:r>
        <w:rPr>
          <w:noProof/>
        </w:rPr>
        <w:t>.</w:t>
      </w:r>
    </w:p>
    <w:p w14:paraId="0B68158E" w14:textId="65D83BD1" w:rsidR="00D248B6" w:rsidRDefault="00D248B6" w:rsidP="007E4E30">
      <w:pPr>
        <w:pStyle w:val="ListeParagraf"/>
        <w:numPr>
          <w:ilvl w:val="0"/>
          <w:numId w:val="47"/>
        </w:numPr>
        <w:spacing w:line="360" w:lineRule="auto"/>
        <w:rPr>
          <w:noProof/>
        </w:rPr>
      </w:pPr>
      <w:r>
        <w:rPr>
          <w:noProof/>
        </w:rPr>
        <w:t>In Chapter 3,</w:t>
      </w:r>
      <w:r w:rsidR="004B5284" w:rsidRPr="004B5284">
        <w:t xml:space="preserve"> </w:t>
      </w:r>
      <w:del w:id="366" w:author="Cengiz Acarturk" w:date="2019-04-24T11:48:00Z">
        <w:r w:rsidR="004B5284" w:rsidRPr="004B5284" w:rsidDel="00522728">
          <w:rPr>
            <w:noProof/>
          </w:rPr>
          <w:delText xml:space="preserve">It is shared literature researches related </w:delText>
        </w:r>
        <w:r w:rsidR="00F01461" w:rsidDel="00522728">
          <w:rPr>
            <w:noProof/>
          </w:rPr>
          <w:delText>to</w:delText>
        </w:r>
        <w:r w:rsidR="004B5284" w:rsidRPr="004B5284" w:rsidDel="00522728">
          <w:rPr>
            <w:noProof/>
          </w:rPr>
          <w:delText xml:space="preserve"> my thesis</w:delText>
        </w:r>
      </w:del>
      <w:ins w:id="367" w:author="Cengiz Acarturk" w:date="2019-04-24T11:48:00Z">
        <w:r w:rsidR="00522728">
          <w:rPr>
            <w:noProof/>
          </w:rPr>
          <w:t>relevant literature is presented</w:t>
        </w:r>
      </w:ins>
      <w:r w:rsidR="004B5284" w:rsidRPr="004B5284">
        <w:rPr>
          <w:noProof/>
        </w:rPr>
        <w:t>.</w:t>
      </w:r>
    </w:p>
    <w:p w14:paraId="5CD68FA0" w14:textId="1B3FE043" w:rsidR="00495D05" w:rsidRDefault="004B5284" w:rsidP="007E4E30">
      <w:pPr>
        <w:pStyle w:val="ListeParagraf"/>
        <w:numPr>
          <w:ilvl w:val="0"/>
          <w:numId w:val="47"/>
        </w:numPr>
        <w:spacing w:line="360" w:lineRule="auto"/>
        <w:rPr>
          <w:noProof/>
        </w:rPr>
      </w:pPr>
      <w:r w:rsidRPr="004B5284">
        <w:rPr>
          <w:noProof/>
        </w:rPr>
        <w:t>In</w:t>
      </w:r>
      <w:r>
        <w:rPr>
          <w:noProof/>
        </w:rPr>
        <w:t xml:space="preserve"> </w:t>
      </w:r>
      <w:r w:rsidRPr="004B5284">
        <w:rPr>
          <w:noProof/>
        </w:rPr>
        <w:t xml:space="preserve">Chapter 4, the software system is </w:t>
      </w:r>
      <w:del w:id="368" w:author="Cengiz Acarturk" w:date="2019-04-24T11:48:00Z">
        <w:r w:rsidRPr="004B5284" w:rsidDel="00522728">
          <w:rPr>
            <w:noProof/>
          </w:rPr>
          <w:delText xml:space="preserve">explained </w:delText>
        </w:r>
      </w:del>
      <w:ins w:id="369" w:author="Cengiz Acarturk" w:date="2019-04-24T11:48:00Z">
        <w:r w:rsidR="00522728">
          <w:rPr>
            <w:noProof/>
          </w:rPr>
          <w:t>introduced in terms of its</w:t>
        </w:r>
        <w:r w:rsidR="00522728" w:rsidRPr="004B5284">
          <w:rPr>
            <w:noProof/>
          </w:rPr>
          <w:t xml:space="preserve"> </w:t>
        </w:r>
      </w:ins>
      <w:r w:rsidRPr="004B5284">
        <w:rPr>
          <w:noProof/>
        </w:rPr>
        <w:t>architectural</w:t>
      </w:r>
      <w:r>
        <w:rPr>
          <w:noProof/>
        </w:rPr>
        <w:t xml:space="preserve"> and </w:t>
      </w:r>
      <w:r w:rsidRPr="004B5284">
        <w:rPr>
          <w:noProof/>
        </w:rPr>
        <w:t>design</w:t>
      </w:r>
      <w:r>
        <w:rPr>
          <w:noProof/>
        </w:rPr>
        <w:t xml:space="preserve"> perspective</w:t>
      </w:r>
      <w:ins w:id="370" w:author="Cengiz Acarturk" w:date="2019-04-24T11:48:00Z">
        <w:r w:rsidR="00522728">
          <w:rPr>
            <w:noProof/>
          </w:rPr>
          <w:t>s</w:t>
        </w:r>
      </w:ins>
      <w:r w:rsidRPr="004B5284">
        <w:rPr>
          <w:noProof/>
        </w:rPr>
        <w:t>.</w:t>
      </w:r>
    </w:p>
    <w:p w14:paraId="1E1F6BE1" w14:textId="138A782A" w:rsidR="004B5284" w:rsidRDefault="004B5284" w:rsidP="007E4E30">
      <w:pPr>
        <w:pStyle w:val="ListeParagraf"/>
        <w:numPr>
          <w:ilvl w:val="0"/>
          <w:numId w:val="47"/>
        </w:numPr>
        <w:spacing w:line="360" w:lineRule="auto"/>
        <w:rPr>
          <w:noProof/>
        </w:rPr>
      </w:pPr>
      <w:r w:rsidRPr="004B5284">
        <w:rPr>
          <w:noProof/>
        </w:rPr>
        <w:t>In</w:t>
      </w:r>
      <w:r>
        <w:rPr>
          <w:noProof/>
        </w:rPr>
        <w:t xml:space="preserve"> </w:t>
      </w:r>
      <w:r w:rsidRPr="004B5284">
        <w:rPr>
          <w:noProof/>
        </w:rPr>
        <w:t xml:space="preserve">Chapter </w:t>
      </w:r>
      <w:r>
        <w:rPr>
          <w:noProof/>
        </w:rPr>
        <w:t>5</w:t>
      </w:r>
      <w:r w:rsidRPr="004B5284">
        <w:rPr>
          <w:noProof/>
        </w:rPr>
        <w:t xml:space="preserve">, the software system is </w:t>
      </w:r>
      <w:del w:id="371" w:author="Cengiz Acarturk" w:date="2019-04-24T11:48:00Z">
        <w:r w:rsidRPr="004B5284" w:rsidDel="00522728">
          <w:rPr>
            <w:noProof/>
          </w:rPr>
          <w:delText>explained</w:delText>
        </w:r>
        <w:r w:rsidDel="00522728">
          <w:rPr>
            <w:noProof/>
          </w:rPr>
          <w:delText xml:space="preserve"> </w:delText>
        </w:r>
      </w:del>
      <w:ins w:id="372" w:author="Cengiz Acarturk" w:date="2019-04-24T11:48:00Z">
        <w:r w:rsidR="00522728">
          <w:rPr>
            <w:noProof/>
          </w:rPr>
          <w:t xml:space="preserve">presented in terms of its </w:t>
        </w:r>
      </w:ins>
      <w:r>
        <w:rPr>
          <w:noProof/>
        </w:rPr>
        <w:t>i</w:t>
      </w:r>
      <w:r w:rsidRPr="004B5284">
        <w:rPr>
          <w:noProof/>
        </w:rPr>
        <w:t>mplementation and ev</w:t>
      </w:r>
      <w:r w:rsidR="00F01461">
        <w:rPr>
          <w:noProof/>
        </w:rPr>
        <w:t>alu</w:t>
      </w:r>
      <w:r w:rsidRPr="004B5284">
        <w:rPr>
          <w:noProof/>
        </w:rPr>
        <w:t>ation</w:t>
      </w:r>
      <w:r>
        <w:rPr>
          <w:noProof/>
        </w:rPr>
        <w:t xml:space="preserve"> perspective</w:t>
      </w:r>
      <w:ins w:id="373" w:author="Cengiz Acarturk" w:date="2019-04-24T11:48:00Z">
        <w:r w:rsidR="00522728">
          <w:rPr>
            <w:noProof/>
          </w:rPr>
          <w:t>s</w:t>
        </w:r>
      </w:ins>
      <w:r>
        <w:rPr>
          <w:noProof/>
        </w:rPr>
        <w:t>.</w:t>
      </w:r>
    </w:p>
    <w:p w14:paraId="3DEEF825" w14:textId="34D7FB32" w:rsidR="004B5284" w:rsidRDefault="004B5284" w:rsidP="007E4E30">
      <w:pPr>
        <w:pStyle w:val="ListeParagraf"/>
        <w:numPr>
          <w:ilvl w:val="0"/>
          <w:numId w:val="47"/>
        </w:numPr>
        <w:spacing w:line="360" w:lineRule="auto"/>
        <w:rPr>
          <w:noProof/>
        </w:rPr>
      </w:pPr>
      <w:r>
        <w:rPr>
          <w:noProof/>
        </w:rPr>
        <w:t xml:space="preserve">In Chapter 6, </w:t>
      </w:r>
      <w:r w:rsidR="007E4E30">
        <w:rPr>
          <w:noProof/>
        </w:rPr>
        <w:t xml:space="preserve">thesis </w:t>
      </w:r>
      <w:r>
        <w:rPr>
          <w:noProof/>
        </w:rPr>
        <w:t>results are discussed.</w:t>
      </w:r>
    </w:p>
    <w:p w14:paraId="5FA1A557" w14:textId="06558B58" w:rsidR="004B5284" w:rsidRDefault="00490A1C" w:rsidP="007E4E30">
      <w:pPr>
        <w:pStyle w:val="ListeParagraf"/>
        <w:numPr>
          <w:ilvl w:val="0"/>
          <w:numId w:val="47"/>
        </w:numPr>
        <w:spacing w:line="360" w:lineRule="auto"/>
        <w:rPr>
          <w:noProof/>
        </w:rPr>
      </w:pPr>
      <w:r>
        <w:rPr>
          <w:noProof/>
        </w:rPr>
        <w:t>F</w:t>
      </w:r>
      <w:r w:rsidR="007E4E30">
        <w:rPr>
          <w:noProof/>
        </w:rPr>
        <w:t xml:space="preserve">inally in </w:t>
      </w:r>
      <w:ins w:id="374" w:author="Cengiz Acarturk" w:date="2019-04-24T11:48:00Z">
        <w:r w:rsidR="00522728">
          <w:rPr>
            <w:noProof/>
          </w:rPr>
          <w:t>C</w:t>
        </w:r>
      </w:ins>
      <w:del w:id="375" w:author="Cengiz Acarturk" w:date="2019-04-24T11:48:00Z">
        <w:r w:rsidR="007E4E30" w:rsidDel="00522728">
          <w:rPr>
            <w:noProof/>
          </w:rPr>
          <w:delText>c</w:delText>
        </w:r>
      </w:del>
      <w:r w:rsidR="007E4E30">
        <w:rPr>
          <w:noProof/>
        </w:rPr>
        <w:t xml:space="preserve">hapter 7, the conclusion is </w:t>
      </w:r>
      <w:ins w:id="376" w:author="Cengiz Acarturk" w:date="2019-04-24T11:48:00Z">
        <w:r w:rsidR="00522728">
          <w:rPr>
            <w:noProof/>
          </w:rPr>
          <w:t>presented</w:t>
        </w:r>
      </w:ins>
      <w:del w:id="377" w:author="Cengiz Acarturk" w:date="2019-04-24T11:48:00Z">
        <w:r w:rsidR="007E4E30" w:rsidDel="00522728">
          <w:rPr>
            <w:noProof/>
          </w:rPr>
          <w:delText>stated</w:delText>
        </w:r>
      </w:del>
      <w:r w:rsidR="00F01461">
        <w:rPr>
          <w:noProof/>
        </w:rPr>
        <w:t>,</w:t>
      </w:r>
      <w:r w:rsidR="007E4E30">
        <w:rPr>
          <w:noProof/>
        </w:rPr>
        <w:t xml:space="preserve"> and possible future works are </w:t>
      </w:r>
      <w:del w:id="378" w:author="Cengiz Acarturk" w:date="2019-04-24T11:49:00Z">
        <w:r w:rsidR="007E4E30" w:rsidDel="00522728">
          <w:rPr>
            <w:noProof/>
          </w:rPr>
          <w:delText>explained</w:delText>
        </w:r>
      </w:del>
      <w:ins w:id="379" w:author="Cengiz Acarturk" w:date="2019-04-24T11:49:00Z">
        <w:r w:rsidR="00522728">
          <w:rPr>
            <w:noProof/>
          </w:rPr>
          <w:t>proposed</w:t>
        </w:r>
      </w:ins>
      <w:r w:rsidR="007E4E30">
        <w:rPr>
          <w:noProof/>
        </w:rPr>
        <w:t>.</w:t>
      </w:r>
    </w:p>
    <w:p w14:paraId="4EADDA15" w14:textId="35CE70B1" w:rsidR="001337F6" w:rsidRPr="007E1CF6" w:rsidRDefault="00F556E3">
      <w:pPr>
        <w:spacing w:after="0"/>
        <w:jc w:val="left"/>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732724">
      <w:pP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380" w:name="_Toc6680612"/>
      <w:r w:rsidRPr="007E1CF6">
        <w:rPr>
          <w:noProof/>
          <w:szCs w:val="24"/>
        </w:rPr>
        <w:t>BACKGROUND INFORMATION</w:t>
      </w:r>
      <w:bookmarkEnd w:id="380"/>
    </w:p>
    <w:p w14:paraId="6BF8906D" w14:textId="520DB3FF" w:rsidR="00D34556" w:rsidRPr="007E1CF6" w:rsidRDefault="00542B1E" w:rsidP="00542B1E">
      <w:pPr>
        <w:pStyle w:val="Balk2"/>
        <w:rPr>
          <w:noProof/>
        </w:rPr>
      </w:pPr>
      <w:bookmarkStart w:id="381" w:name="_Toc6680613"/>
      <w:del w:id="382" w:author="Cengiz Acarturk" w:date="2019-04-24T11:54:00Z">
        <w:r w:rsidRPr="007E1CF6" w:rsidDel="00522728">
          <w:rPr>
            <w:noProof/>
          </w:rPr>
          <w:delText>What is an</w:delText>
        </w:r>
      </w:del>
      <w:ins w:id="383" w:author="Cengiz Acarturk" w:date="2019-04-24T11:54:00Z">
        <w:r w:rsidR="00522728">
          <w:rPr>
            <w:noProof/>
          </w:rPr>
          <w:t>Routine Tasks of an</w:t>
        </w:r>
      </w:ins>
      <w:r w:rsidR="001D454B">
        <w:rPr>
          <w:noProof/>
        </w:rPr>
        <w:t xml:space="preserve"> </w:t>
      </w:r>
      <w:r w:rsidRPr="007E1CF6">
        <w:rPr>
          <w:noProof/>
        </w:rPr>
        <w:t>Information Security Analyst</w:t>
      </w:r>
      <w:del w:id="384" w:author="Cengiz Acarturk" w:date="2019-04-24T11:54:00Z">
        <w:r w:rsidRPr="007E1CF6" w:rsidDel="00522728">
          <w:rPr>
            <w:noProof/>
          </w:rPr>
          <w:delText>?</w:delText>
        </w:r>
      </w:del>
      <w:bookmarkEnd w:id="381"/>
    </w:p>
    <w:p w14:paraId="4299384C" w14:textId="0B674C9D" w:rsidR="004F25AD" w:rsidRDefault="004F25AD" w:rsidP="00216905">
      <w:pPr>
        <w:spacing w:line="360" w:lineRule="auto"/>
        <w:ind w:firstLine="576"/>
        <w:rPr>
          <w:noProof/>
        </w:rPr>
      </w:pPr>
      <w:r>
        <w:rPr>
          <w:noProof/>
        </w:rPr>
        <w:t>According to careerexplorer website</w:t>
      </w:r>
      <w:r>
        <w:rPr>
          <w:noProof/>
        </w:rPr>
        <w:fldChar w:fldCharType="begin" w:fldLock="1"/>
      </w:r>
      <w:r w:rsidR="00952028">
        <w:rPr>
          <w:noProof/>
        </w:rPr>
        <w:instrText xml:space="preserve">ADDIN CSL_CITATION {"citationItems":[{"id":"ITEM-1","itemData":{"URL":"https://www.careerexplorer.com/careers/information-security-analyst/","accessed":{"date-parts":[["2019","4","18"]]},"id":"ITEM-1","issued":{"date-parts":[["0"]]},"title":"What does an </w:instrText>
      </w:r>
      <w:r w:rsidR="00952028">
        <w:rPr>
          <w:rFonts w:hint="eastAsia"/>
          <w:noProof/>
        </w:rPr>
        <w:instrText xml:space="preserve">information security analyst do? </w:instrText>
      </w:r>
      <w:r w:rsidR="00952028">
        <w:rPr>
          <w:rFonts w:hint="eastAsia"/>
          <w:noProof/>
        </w:rPr>
        <w:instrText>‐</w:instrText>
      </w:r>
      <w:r w:rsidR="00952028">
        <w:rPr>
          <w:rFonts w:hint="eastAsia"/>
          <w:noProof/>
        </w:rPr>
        <w:instrText xml:space="preserve"> CareerExplorer","type":"webpage"},"uris":["http://www.mendeley.com/documents/?uuid=8865ff4a-7a6b-3d62-a881-e05510275777"]}],"mendeley":{"formattedCitation":"[5]","plainTextFormattedCitation":"[5]","previouslyFormattedCit</w:instrText>
      </w:r>
      <w:r w:rsidR="00952028">
        <w:rPr>
          <w:noProof/>
        </w:rPr>
        <w:instrText>ation":"[5]"},"properties":{"noteIndex":0},"schema":"https://github.com/citation-style-language/schema/raw/master/csl-citation.json"}</w:instrText>
      </w:r>
      <w:r>
        <w:rPr>
          <w:noProof/>
        </w:rPr>
        <w:fldChar w:fldCharType="separate"/>
      </w:r>
      <w:r w:rsidRPr="004F25AD">
        <w:rPr>
          <w:noProof/>
        </w:rPr>
        <w:t>[5]</w:t>
      </w:r>
      <w:r>
        <w:rPr>
          <w:noProof/>
        </w:rPr>
        <w:fldChar w:fldCharType="end"/>
      </w:r>
      <w:r w:rsidR="00ED5663">
        <w:rPr>
          <w:noProof/>
        </w:rPr>
        <w:t xml:space="preserve"> </w:t>
      </w:r>
      <w:r>
        <w:rPr>
          <w:noProof/>
        </w:rPr>
        <w:t>a</w:t>
      </w:r>
      <w:r w:rsidRPr="007E1CF6">
        <w:rPr>
          <w:noProof/>
        </w:rPr>
        <w:t>n information security analyst</w:t>
      </w:r>
      <w:ins w:id="385" w:author="Cengiz Acarturk" w:date="2019-04-24T11:49:00Z">
        <w:r w:rsidR="00522728">
          <w:rPr>
            <w:noProof/>
          </w:rPr>
          <w:t>’</w:t>
        </w:r>
      </w:ins>
      <w:r>
        <w:rPr>
          <w:noProof/>
        </w:rPr>
        <w:t>s</w:t>
      </w:r>
      <w:del w:id="386" w:author="Cengiz Acarturk" w:date="2019-04-24T11:49:00Z">
        <w:r w:rsidR="00490A1C" w:rsidDel="00522728">
          <w:rPr>
            <w:noProof/>
          </w:rPr>
          <w:delText>,</w:delText>
        </w:r>
      </w:del>
      <w:r>
        <w:rPr>
          <w:noProof/>
        </w:rPr>
        <w:t xml:space="preserve"> </w:t>
      </w:r>
      <w:r w:rsidR="000C0AD1">
        <w:rPr>
          <w:noProof/>
        </w:rPr>
        <w:t>primary</w:t>
      </w:r>
      <w:r>
        <w:rPr>
          <w:noProof/>
        </w:rPr>
        <w:t xml:space="preserve"> responsibility is </w:t>
      </w:r>
      <w:ins w:id="387" w:author="Cengiz Acarturk" w:date="2019-04-24T11:49:00Z">
        <w:r w:rsidR="00522728">
          <w:rPr>
            <w:noProof/>
          </w:rPr>
          <w:t xml:space="preserve">to </w:t>
        </w:r>
      </w:ins>
      <w:r>
        <w:rPr>
          <w:noProof/>
        </w:rPr>
        <w:t>tak</w:t>
      </w:r>
      <w:ins w:id="388" w:author="Cengiz Acarturk" w:date="2019-04-24T11:49:00Z">
        <w:r w:rsidR="00522728">
          <w:rPr>
            <w:noProof/>
          </w:rPr>
          <w:t>e</w:t>
        </w:r>
      </w:ins>
      <w:del w:id="389" w:author="Cengiz Acarturk" w:date="2019-04-24T11:49:00Z">
        <w:r w:rsidDel="00522728">
          <w:rPr>
            <w:noProof/>
          </w:rPr>
          <w:delText>ing</w:delText>
        </w:r>
      </w:del>
      <w:r>
        <w:rPr>
          <w:noProof/>
        </w:rPr>
        <w:t xml:space="preserve"> </w:t>
      </w:r>
      <w:ins w:id="390" w:author="Cengiz Acarturk" w:date="2019-04-24T11:49:00Z">
        <w:r w:rsidR="00522728">
          <w:rPr>
            <w:noProof/>
          </w:rPr>
          <w:t>counter</w:t>
        </w:r>
      </w:ins>
      <w:r>
        <w:rPr>
          <w:noProof/>
        </w:rPr>
        <w:t xml:space="preserve">measures </w:t>
      </w:r>
      <w:del w:id="391" w:author="Cengiz Acarturk" w:date="2019-04-24T11:49:00Z">
        <w:r w:rsidDel="00522728">
          <w:rPr>
            <w:noProof/>
          </w:rPr>
          <w:delText>to protect</w:delText>
        </w:r>
      </w:del>
      <w:ins w:id="392" w:author="Cengiz Acarturk" w:date="2019-04-24T11:49:00Z">
        <w:r w:rsidR="00522728">
          <w:rPr>
            <w:noProof/>
          </w:rPr>
          <w:t>for protecting</w:t>
        </w:r>
      </w:ins>
      <w:r>
        <w:rPr>
          <w:noProof/>
        </w:rPr>
        <w:t xml:space="preserve"> </w:t>
      </w:r>
      <w:del w:id="393" w:author="Cengiz Acarturk" w:date="2019-04-24T11:49:00Z">
        <w:r w:rsidDel="00522728">
          <w:rPr>
            <w:noProof/>
          </w:rPr>
          <w:delText>his company’s</w:delText>
        </w:r>
      </w:del>
      <w:bookmarkStart w:id="394" w:name="_GoBack"/>
      <w:ins w:id="395" w:author="Cengiz Acarturk" w:date="2019-04-24T11:49:00Z">
        <w:r w:rsidR="00522728">
          <w:rPr>
            <w:noProof/>
          </w:rPr>
          <w:t>organizational-level,</w:t>
        </w:r>
      </w:ins>
      <w:r>
        <w:rPr>
          <w:noProof/>
        </w:rPr>
        <w:t xml:space="preserve"> </w:t>
      </w:r>
      <w:bookmarkEnd w:id="394"/>
      <w:r>
        <w:rPr>
          <w:noProof/>
        </w:rPr>
        <w:t>mission</w:t>
      </w:r>
      <w:r w:rsidR="00F01461">
        <w:rPr>
          <w:noProof/>
        </w:rPr>
        <w:t>-</w:t>
      </w:r>
      <w:r>
        <w:rPr>
          <w:noProof/>
        </w:rPr>
        <w:t>critical and sensitive information</w:t>
      </w:r>
      <w:ins w:id="396" w:author="Cengiz Acarturk" w:date="2019-04-24T11:50:00Z">
        <w:r w:rsidR="00522728">
          <w:rPr>
            <w:noProof/>
          </w:rPr>
          <w:t>, as well as</w:t>
        </w:r>
      </w:ins>
      <w:del w:id="397" w:author="Cengiz Acarturk" w:date="2019-04-24T11:50:00Z">
        <w:r w:rsidDel="00522728">
          <w:rPr>
            <w:noProof/>
          </w:rPr>
          <w:delText xml:space="preserve"> and </w:delText>
        </w:r>
      </w:del>
      <w:r>
        <w:rPr>
          <w:noProof/>
        </w:rPr>
        <w:t>be</w:t>
      </w:r>
      <w:ins w:id="398" w:author="Cengiz Acarturk" w:date="2019-04-24T11:50:00Z">
        <w:r w:rsidR="00522728">
          <w:rPr>
            <w:noProof/>
          </w:rPr>
          <w:t>ing</w:t>
        </w:r>
      </w:ins>
      <w:r>
        <w:rPr>
          <w:noProof/>
        </w:rPr>
        <w:t xml:space="preserve"> prepar</w:t>
      </w:r>
      <w:r w:rsidR="00ED5663">
        <w:rPr>
          <w:noProof/>
        </w:rPr>
        <w:t>ed for</w:t>
      </w:r>
      <w:del w:id="399" w:author="Cengiz Acarturk" w:date="2019-04-24T11:50:00Z">
        <w:r w:rsidR="00ED5663" w:rsidDel="00522728">
          <w:rPr>
            <w:noProof/>
          </w:rPr>
          <w:delText xml:space="preserve"> </w:delText>
        </w:r>
        <w:r w:rsidR="00F01461" w:rsidDel="00522728">
          <w:rPr>
            <w:noProof/>
          </w:rPr>
          <w:delText>a</w:delText>
        </w:r>
      </w:del>
      <w:r w:rsidR="00F01461">
        <w:rPr>
          <w:noProof/>
        </w:rPr>
        <w:t xml:space="preserve"> </w:t>
      </w:r>
      <w:r w:rsidR="00ED5663">
        <w:rPr>
          <w:noProof/>
        </w:rPr>
        <w:t>cyber attack</w:t>
      </w:r>
      <w:ins w:id="400" w:author="Cengiz Acarturk" w:date="2019-04-24T11:50:00Z">
        <w:r w:rsidR="00522728">
          <w:rPr>
            <w:noProof/>
          </w:rPr>
          <w:t>s</w:t>
        </w:r>
      </w:ins>
      <w:r w:rsidR="00ED5663">
        <w:rPr>
          <w:noProof/>
        </w:rPr>
        <w:t xml:space="preserve">. </w:t>
      </w:r>
      <w:r w:rsidR="00F01461">
        <w:rPr>
          <w:noProof/>
        </w:rPr>
        <w:t>T</w:t>
      </w:r>
      <w:r w:rsidR="00ED5663">
        <w:rPr>
          <w:noProof/>
        </w:rPr>
        <w:t xml:space="preserve">o be prepared for </w:t>
      </w:r>
      <w:ins w:id="401" w:author="Cengiz Acarturk" w:date="2019-04-24T11:50:00Z">
        <w:r w:rsidR="00522728">
          <w:rPr>
            <w:noProof/>
          </w:rPr>
          <w:t>a</w:t>
        </w:r>
      </w:ins>
      <w:del w:id="402" w:author="Cengiz Acarturk" w:date="2019-04-24T11:50:00Z">
        <w:r w:rsidR="00F01461" w:rsidDel="00522728">
          <w:rPr>
            <w:noProof/>
          </w:rPr>
          <w:delText>the</w:delText>
        </w:r>
      </w:del>
      <w:r w:rsidR="00F01461">
        <w:rPr>
          <w:noProof/>
        </w:rPr>
        <w:t xml:space="preserve"> </w:t>
      </w:r>
      <w:r w:rsidR="00ED5663">
        <w:rPr>
          <w:noProof/>
        </w:rPr>
        <w:t>cyber attack</w:t>
      </w:r>
      <w:r w:rsidR="00F01461">
        <w:rPr>
          <w:noProof/>
        </w:rPr>
        <w:t>,</w:t>
      </w:r>
      <w:r w:rsidR="00ED5663">
        <w:rPr>
          <w:noProof/>
        </w:rPr>
        <w:t xml:space="preserve"> they use </w:t>
      </w:r>
      <w:del w:id="403" w:author="Cengiz Acarturk" w:date="2019-04-24T11:50:00Z">
        <w:r w:rsidR="00ED5663" w:rsidDel="00522728">
          <w:rPr>
            <w:noProof/>
          </w:rPr>
          <w:delText xml:space="preserve">different </w:delText>
        </w:r>
      </w:del>
      <w:ins w:id="404" w:author="Cengiz Acarturk" w:date="2019-04-24T11:50:00Z">
        <w:r w:rsidR="00522728">
          <w:rPr>
            <w:noProof/>
          </w:rPr>
          <w:t xml:space="preserve">various </w:t>
        </w:r>
      </w:ins>
      <w:r w:rsidR="00ED5663">
        <w:rPr>
          <w:noProof/>
        </w:rPr>
        <w:t>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 xml:space="preserve">ty is </w:t>
      </w:r>
      <w:ins w:id="405" w:author="Cengiz Acarturk" w:date="2019-04-24T11:50:00Z">
        <w:r w:rsidR="00522728">
          <w:rPr>
            <w:noProof/>
          </w:rPr>
          <w:t xml:space="preserve">to </w:t>
        </w:r>
      </w:ins>
      <w:r w:rsidR="009B6278" w:rsidRPr="007E1CF6">
        <w:rPr>
          <w:noProof/>
        </w:rPr>
        <w:t>analyz</w:t>
      </w:r>
      <w:ins w:id="406" w:author="Cengiz Acarturk" w:date="2019-04-24T11:50:00Z">
        <w:r w:rsidR="00522728">
          <w:rPr>
            <w:noProof/>
          </w:rPr>
          <w:t>e</w:t>
        </w:r>
      </w:ins>
      <w:del w:id="407" w:author="Cengiz Acarturk" w:date="2019-04-24T11:50:00Z">
        <w:r w:rsidR="009B6278" w:rsidRPr="007E1CF6" w:rsidDel="00522728">
          <w:rPr>
            <w:noProof/>
          </w:rPr>
          <w:delText>ing</w:delText>
        </w:r>
      </w:del>
      <w:r w:rsidR="009B6278" w:rsidRPr="007E1CF6">
        <w:rPr>
          <w:noProof/>
        </w:rPr>
        <w:t xml:space="preserve"> data and </w:t>
      </w:r>
      <w:ins w:id="408" w:author="Cengiz Acarturk" w:date="2019-04-24T11:50:00Z">
        <w:r w:rsidR="00522728">
          <w:rPr>
            <w:noProof/>
          </w:rPr>
          <w:t xml:space="preserve">to </w:t>
        </w:r>
      </w:ins>
      <w:r w:rsidR="009B6278" w:rsidRPr="007E1CF6">
        <w:rPr>
          <w:noProof/>
        </w:rPr>
        <w:t>recommend</w:t>
      </w:r>
      <w:del w:id="409" w:author="Cengiz Acarturk" w:date="2019-04-24T11:50:00Z">
        <w:r w:rsidR="009B6278" w:rsidRPr="007E1CF6" w:rsidDel="00522728">
          <w:rPr>
            <w:noProof/>
          </w:rPr>
          <w:delText>ing</w:delText>
        </w:r>
      </w:del>
      <w:r w:rsidR="009B6278" w:rsidRPr="007E1CF6">
        <w:rPr>
          <w:noProof/>
        </w:rPr>
        <w:t xml:space="preserve">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w:t>
      </w:r>
      <w:ins w:id="410" w:author="Cengiz Acarturk" w:date="2019-04-24T11:50:00Z">
        <w:r w:rsidR="00522728">
          <w:rPr>
            <w:noProof/>
          </w:rPr>
          <w:t xml:space="preserve">security </w:t>
        </w:r>
      </w:ins>
      <w:ins w:id="411" w:author="Cengiz Acarturk" w:date="2019-04-24T11:51:00Z">
        <w:r w:rsidR="00522728">
          <w:rPr>
            <w:noProof/>
          </w:rPr>
          <w:t>analysts</w:t>
        </w:r>
      </w:ins>
      <w:del w:id="412" w:author="Cengiz Acarturk" w:date="2019-04-24T11:50:00Z">
        <w:r w:rsidR="00ED5663" w:rsidDel="00522728">
          <w:rPr>
            <w:noProof/>
          </w:rPr>
          <w:delText>they</w:delText>
        </w:r>
      </w:del>
      <w:r w:rsidR="00ED5663">
        <w:rPr>
          <w:noProof/>
        </w:rPr>
        <w:t xml:space="preserve"> are not</w:t>
      </w:r>
      <w:r w:rsidR="009B6278" w:rsidRPr="007E1CF6">
        <w:rPr>
          <w:noProof/>
        </w:rPr>
        <w:t xml:space="preserve"> authorize</w:t>
      </w:r>
      <w:r w:rsidR="00F01461">
        <w:rPr>
          <w:noProof/>
        </w:rPr>
        <w:t>d</w:t>
      </w:r>
      <w:r w:rsidR="009B6278" w:rsidRPr="007E1CF6">
        <w:rPr>
          <w:noProof/>
        </w:rPr>
        <w:t xml:space="preserve"> </w:t>
      </w:r>
      <w:del w:id="413" w:author="Cengiz Acarturk" w:date="2019-04-24T11:51:00Z">
        <w:r w:rsidR="009B6278" w:rsidRPr="007E1CF6" w:rsidDel="00522728">
          <w:rPr>
            <w:noProof/>
          </w:rPr>
          <w:delText xml:space="preserve">and </w:delText>
        </w:r>
      </w:del>
      <w:ins w:id="414" w:author="Cengiz Acarturk" w:date="2019-04-24T11:51:00Z">
        <w:r w:rsidR="00522728">
          <w:rPr>
            <w:noProof/>
          </w:rPr>
          <w:t>to</w:t>
        </w:r>
        <w:r w:rsidR="00522728" w:rsidRPr="007E1CF6">
          <w:rPr>
            <w:noProof/>
          </w:rPr>
          <w:t xml:space="preserve"> </w:t>
        </w:r>
      </w:ins>
      <w:r w:rsidR="009B6278" w:rsidRPr="007E1CF6">
        <w:rPr>
          <w:noProof/>
        </w:rPr>
        <w:t>implement changes. Their main jo</w:t>
      </w:r>
      <w:r w:rsidR="00ED5663">
        <w:rPr>
          <w:noProof/>
        </w:rPr>
        <w:t>b</w:t>
      </w:r>
      <w:r w:rsidR="009B6278" w:rsidRPr="007E1CF6">
        <w:rPr>
          <w:noProof/>
        </w:rPr>
        <w:t xml:space="preserve"> is </w:t>
      </w:r>
      <w:ins w:id="415" w:author="Cengiz Acarturk" w:date="2019-04-24T11:51:00Z">
        <w:r w:rsidR="00522728">
          <w:rPr>
            <w:noProof/>
          </w:rPr>
          <w:t xml:space="preserve">to </w:t>
        </w:r>
      </w:ins>
      <w:r w:rsidR="009B6278" w:rsidRPr="007E1CF6">
        <w:rPr>
          <w:noProof/>
        </w:rPr>
        <w:t>keep</w:t>
      </w:r>
      <w:del w:id="416" w:author="Cengiz Acarturk" w:date="2019-04-24T11:51:00Z">
        <w:r w:rsidR="009B6278" w:rsidRPr="007E1CF6" w:rsidDel="00522728">
          <w:rPr>
            <w:noProof/>
          </w:rPr>
          <w:delText>ing</w:delText>
        </w:r>
      </w:del>
      <w:r w:rsidR="009B6278" w:rsidRPr="007E1CF6">
        <w:rPr>
          <w:noProof/>
        </w:rPr>
        <w:t xml:space="preserve">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6D0D7B05" w14:textId="0FDD562E" w:rsidR="00E63315" w:rsidRPr="007E1CF6" w:rsidRDefault="00522728" w:rsidP="00216905">
      <w:pPr>
        <w:spacing w:line="360" w:lineRule="auto"/>
        <w:ind w:firstLine="576"/>
        <w:rPr>
          <w:noProof/>
        </w:rPr>
      </w:pPr>
      <w:ins w:id="417" w:author="Cengiz Acarturk" w:date="2019-04-24T11:51:00Z">
        <w:r>
          <w:rPr>
            <w:noProof/>
          </w:rPr>
          <w:t>In practice, a s</w:t>
        </w:r>
      </w:ins>
      <w:del w:id="418" w:author="Cengiz Acarturk" w:date="2019-04-24T11:51:00Z">
        <w:r w:rsidR="005D4438" w:rsidDel="00522728">
          <w:rPr>
            <w:noProof/>
          </w:rPr>
          <w:delText>S</w:delText>
        </w:r>
      </w:del>
      <w:r w:rsidR="005D4438">
        <w:rPr>
          <w:noProof/>
        </w:rPr>
        <w:t>ecurity analyst</w:t>
      </w:r>
      <w:del w:id="419" w:author="Cengiz Acarturk" w:date="2019-04-24T11:51:00Z">
        <w:r w:rsidR="008C7A41" w:rsidDel="00522728">
          <w:rPr>
            <w:noProof/>
          </w:rPr>
          <w:delText>s</w:delText>
        </w:r>
      </w:del>
      <w:r w:rsidR="005D4438">
        <w:rPr>
          <w:noProof/>
        </w:rPr>
        <w:t xml:space="preserve"> </w:t>
      </w:r>
      <w:r w:rsidR="005D4438" w:rsidRPr="007E1CF6">
        <w:rPr>
          <w:noProof/>
        </w:rPr>
        <w:t>spend</w:t>
      </w:r>
      <w:ins w:id="420" w:author="Cengiz Acarturk" w:date="2019-04-24T11:51:00Z">
        <w:r>
          <w:rPr>
            <w:noProof/>
          </w:rPr>
          <w:t>s</w:t>
        </w:r>
      </w:ins>
      <w:r w:rsidR="005D4438">
        <w:rPr>
          <w:noProof/>
        </w:rPr>
        <w:t xml:space="preserve"> </w:t>
      </w:r>
      <w:del w:id="421" w:author="Cengiz Acarturk" w:date="2019-04-24T11:51:00Z">
        <w:r w:rsidR="005D4438" w:rsidDel="00522728">
          <w:rPr>
            <w:noProof/>
          </w:rPr>
          <w:delText xml:space="preserve">nearly </w:delText>
        </w:r>
      </w:del>
      <w:ins w:id="422" w:author="Cengiz Acarturk" w:date="2019-04-24T11:51:00Z">
        <w:r>
          <w:rPr>
            <w:noProof/>
          </w:rPr>
          <w:t>ap</w:t>
        </w:r>
      </w:ins>
      <w:ins w:id="423" w:author="Cengiz Acarturk" w:date="2019-04-24T11:52:00Z">
        <w:r>
          <w:rPr>
            <w:noProof/>
          </w:rPr>
          <w:t>proximately</w:t>
        </w:r>
      </w:ins>
      <w:ins w:id="424" w:author="Cengiz Acarturk" w:date="2019-04-24T11:51:00Z">
        <w:r>
          <w:rPr>
            <w:noProof/>
          </w:rPr>
          <w:t xml:space="preserve"> </w:t>
        </w:r>
      </w:ins>
      <w:r w:rsidR="008C7A41">
        <w:rPr>
          <w:noProof/>
        </w:rPr>
        <w:t>one</w:t>
      </w:r>
      <w:r w:rsidR="005D4438">
        <w:rPr>
          <w:noProof/>
        </w:rPr>
        <w:t xml:space="preserve"> hour</w:t>
      </w:r>
      <w:ins w:id="425" w:author="Cengiz Acarturk" w:date="2019-04-24T11:51:00Z">
        <w:r>
          <w:rPr>
            <w:noProof/>
          </w:rPr>
          <w:t xml:space="preserve"> per a working day</w:t>
        </w:r>
      </w:ins>
      <w:r w:rsidR="005D4438" w:rsidRPr="007E1CF6">
        <w:rPr>
          <w:noProof/>
        </w:rPr>
        <w:t xml:space="preserve"> </w:t>
      </w:r>
      <w:del w:id="426" w:author="Cengiz Acarturk" w:date="2019-04-24T11:52:00Z">
        <w:r w:rsidR="005D4438" w:rsidRPr="007E1CF6" w:rsidDel="00522728">
          <w:rPr>
            <w:noProof/>
          </w:rPr>
          <w:delText>with getting</w:delText>
        </w:r>
      </w:del>
      <w:ins w:id="427" w:author="Cengiz Acarturk" w:date="2019-04-24T11:52:00Z">
        <w:r>
          <w:rPr>
            <w:noProof/>
          </w:rPr>
          <w:t>to get</w:t>
        </w:r>
      </w:ins>
      <w:r w:rsidR="005D4438" w:rsidRPr="007E1CF6">
        <w:rPr>
          <w:noProof/>
        </w:rPr>
        <w:t xml:space="preserve"> c</w:t>
      </w:r>
      <w:r w:rsidR="00F01461">
        <w:rPr>
          <w:noProof/>
        </w:rPr>
        <w:t>a</w:t>
      </w:r>
      <w:r w:rsidR="005D4438" w:rsidRPr="007E1CF6">
        <w:rPr>
          <w:noProof/>
        </w:rPr>
        <w:t>ught up on the latest security news through bulletins</w:t>
      </w:r>
      <w:r w:rsidR="005D4438">
        <w:rPr>
          <w:noProof/>
        </w:rPr>
        <w:t>, forums, news,</w:t>
      </w:r>
      <w:r w:rsidR="005D4438" w:rsidRPr="007E1CF6">
        <w:rPr>
          <w:noProof/>
        </w:rPr>
        <w:t xml:space="preserve"> social networks</w:t>
      </w:r>
      <w:r w:rsidR="005D4438">
        <w:rPr>
          <w:noProof/>
        </w:rPr>
        <w:t xml:space="preserve"> an so on</w:t>
      </w:r>
      <w:r w:rsidR="005D4438" w:rsidRPr="007E1CF6">
        <w:rPr>
          <w:noProof/>
        </w:rPr>
        <w:t xml:space="preserve"> to identify new threa</w:t>
      </w:r>
      <w:ins w:id="428" w:author="Cengiz Acarturk" w:date="2019-04-24T11:52:00Z">
        <w:r>
          <w:rPr>
            <w:noProof/>
          </w:rPr>
          <w:t>t</w:t>
        </w:r>
      </w:ins>
      <w:del w:id="429" w:author="Cengiz Acarturk" w:date="2019-04-24T11:52:00Z">
        <w:r w:rsidR="005D4438" w:rsidRPr="007E1CF6" w:rsidDel="00522728">
          <w:rPr>
            <w:noProof/>
          </w:rPr>
          <w:delText>d</w:delText>
        </w:r>
      </w:del>
      <w:r w:rsidR="005D4438" w:rsidRPr="007E1CF6">
        <w:rPr>
          <w:noProof/>
        </w:rPr>
        <w:t>s.</w:t>
      </w:r>
      <w:r w:rsidR="005D4438">
        <w:rPr>
          <w:noProof/>
        </w:rPr>
        <w:t xml:space="preserve"> </w:t>
      </w:r>
      <w:del w:id="430" w:author="Cengiz Acarturk" w:date="2019-04-24T11:52:00Z">
        <w:r w:rsidR="005D4438" w:rsidDel="00522728">
          <w:rPr>
            <w:noProof/>
          </w:rPr>
          <w:delText xml:space="preserve">Their </w:delText>
        </w:r>
        <w:r w:rsidR="008C7A41" w:rsidDel="00522728">
          <w:rPr>
            <w:noProof/>
          </w:rPr>
          <w:delText>two</w:delText>
        </w:r>
        <w:r w:rsidR="005D4438" w:rsidDel="00522728">
          <w:rPr>
            <w:noProof/>
          </w:rPr>
          <w:delText xml:space="preserve"> or </w:delText>
        </w:r>
        <w:r w:rsidR="008C7A41" w:rsidDel="00522728">
          <w:rPr>
            <w:noProof/>
          </w:rPr>
          <w:delText>three</w:delText>
        </w:r>
        <w:r w:rsidR="005D4438" w:rsidDel="00522728">
          <w:rPr>
            <w:noProof/>
          </w:rPr>
          <w:delText xml:space="preserve"> hours are spent</w:delText>
        </w:r>
      </w:del>
      <w:ins w:id="431" w:author="Cengiz Acarturk" w:date="2019-04-24T11:52:00Z">
        <w:r>
          <w:rPr>
            <w:noProof/>
          </w:rPr>
          <w:t xml:space="preserve">They further spend two to three hours </w:t>
        </w:r>
      </w:ins>
      <w:del w:id="432" w:author="Cengiz Acarturk" w:date="2019-04-24T11:52:00Z">
        <w:r w:rsidR="005D4438" w:rsidDel="00522728">
          <w:rPr>
            <w:noProof/>
          </w:rPr>
          <w:delText xml:space="preserve"> with </w:delText>
        </w:r>
        <w:r w:rsidR="00F01461" w:rsidDel="00522728">
          <w:rPr>
            <w:noProof/>
          </w:rPr>
          <w:delText>the</w:delText>
        </w:r>
      </w:del>
      <w:ins w:id="433" w:author="Cengiz Acarturk" w:date="2019-04-24T11:52:00Z">
        <w:r>
          <w:rPr>
            <w:noProof/>
          </w:rPr>
          <w:t>by</w:t>
        </w:r>
      </w:ins>
      <w:r w:rsidR="00F01461">
        <w:rPr>
          <w:noProof/>
        </w:rPr>
        <w:t xml:space="preserve"> </w:t>
      </w:r>
      <w:r w:rsidR="005D4438" w:rsidRPr="007E1CF6">
        <w:rPr>
          <w:noProof/>
        </w:rPr>
        <w:t>repeated investigation of potential security incidents</w:t>
      </w:r>
      <w:r w:rsidR="005D4438">
        <w:rPr>
          <w:noProof/>
        </w:rPr>
        <w:t xml:space="preserve"> using online resources.</w:t>
      </w:r>
      <w:r w:rsidR="008C7A41">
        <w:rPr>
          <w:noProof/>
        </w:rPr>
        <w:t xml:space="preserve"> </w:t>
      </w:r>
      <w:ins w:id="434" w:author="Cengiz Acarturk" w:date="2019-04-24T11:52:00Z">
        <w:r>
          <w:rPr>
            <w:noProof/>
          </w:rPr>
          <w:t>The r</w:t>
        </w:r>
      </w:ins>
      <w:del w:id="435" w:author="Cengiz Acarturk" w:date="2019-04-24T11:52:00Z">
        <w:r w:rsidR="008C7A41" w:rsidDel="00522728">
          <w:rPr>
            <w:noProof/>
          </w:rPr>
          <w:delText>R</w:delText>
        </w:r>
      </w:del>
      <w:r w:rsidR="008C7A41">
        <w:rPr>
          <w:noProof/>
        </w:rPr>
        <w:t xml:space="preserve">est of their daily time is spent with </w:t>
      </w:r>
      <w:r w:rsidR="008C7A41" w:rsidRPr="008C7A41">
        <w:rPr>
          <w:noProof/>
        </w:rPr>
        <w:t>manually copying and pasting information from disparate and siloed tools to correlate data</w:t>
      </w:r>
      <w:r w:rsidR="008C7A41">
        <w:rPr>
          <w:noProof/>
        </w:rPr>
        <w:t xml:space="preserve">. They </w:t>
      </w:r>
      <w:r w:rsidR="005D4438">
        <w:rPr>
          <w:noProof/>
        </w:rPr>
        <w:t>generally face</w:t>
      </w:r>
      <w:r w:rsidR="008C7A41">
        <w:rPr>
          <w:noProof/>
        </w:rPr>
        <w:t xml:space="preserve"> with</w:t>
      </w:r>
      <w:r w:rsidR="005D4438">
        <w:rPr>
          <w:noProof/>
        </w:rPr>
        <w:t xml:space="preserve"> </w:t>
      </w:r>
      <w:commentRangeStart w:id="436"/>
      <w:r w:rsidR="008C7A41">
        <w:rPr>
          <w:noProof/>
        </w:rPr>
        <w:t>ten</w:t>
      </w:r>
      <w:r w:rsidR="005D4438">
        <w:rPr>
          <w:noProof/>
        </w:rPr>
        <w:t xml:space="preserve"> to </w:t>
      </w:r>
      <w:r w:rsidR="008C7A41">
        <w:rPr>
          <w:noProof/>
        </w:rPr>
        <w:t>twenty</w:t>
      </w:r>
      <w:r w:rsidR="005D4438">
        <w:rPr>
          <w:noProof/>
        </w:rPr>
        <w:t xml:space="preserve"> challenge</w:t>
      </w:r>
      <w:ins w:id="437" w:author="Cengiz Acarturk" w:date="2019-04-24T11:53:00Z">
        <w:r>
          <w:rPr>
            <w:noProof/>
          </w:rPr>
          <w:t>s</w:t>
        </w:r>
      </w:ins>
      <w:r w:rsidR="005D4438">
        <w:rPr>
          <w:noProof/>
        </w:rPr>
        <w:t xml:space="preserve"> daily</w:t>
      </w:r>
      <w:commentRangeEnd w:id="436"/>
      <w:r>
        <w:rPr>
          <w:rStyle w:val="AklamaBavurusu"/>
        </w:rPr>
        <w:commentReference w:id="436"/>
      </w:r>
      <w:r w:rsidR="005D4438">
        <w:rPr>
          <w:noProof/>
        </w:rPr>
        <w:t>. Their investigation time gives cyber attackers advantages</w:t>
      </w:r>
      <w:ins w:id="438" w:author="Cengiz Acarturk" w:date="2019-04-24T11:55:00Z">
        <w:r>
          <w:rPr>
            <w:noProof/>
          </w:rPr>
          <w:t xml:space="preserve"> if it is long enough</w:t>
        </w:r>
      </w:ins>
      <w:r w:rsidR="00F01461">
        <w:rPr>
          <w:noProof/>
        </w:rPr>
        <w:t>,</w:t>
      </w:r>
      <w:r w:rsidR="008C7A41">
        <w:rPr>
          <w:noProof/>
        </w:rPr>
        <w:t xml:space="preserve"> and it is </w:t>
      </w:r>
      <w:del w:id="439" w:author="Cengiz Acarturk" w:date="2019-04-24T11:55:00Z">
        <w:r w:rsidR="00490A1C" w:rsidDel="00522728">
          <w:rPr>
            <w:noProof/>
          </w:rPr>
          <w:delText>tough</w:delText>
        </w:r>
        <w:r w:rsidR="008C7A41" w:rsidDel="00522728">
          <w:rPr>
            <w:noProof/>
          </w:rPr>
          <w:delText xml:space="preserve"> </w:delText>
        </w:r>
      </w:del>
      <w:ins w:id="440" w:author="Cengiz Acarturk" w:date="2019-04-24T11:55:00Z">
        <w:r>
          <w:rPr>
            <w:noProof/>
          </w:rPr>
          <w:t xml:space="preserve">challenging </w:t>
        </w:r>
      </w:ins>
      <w:r w:rsidR="008C7A41">
        <w:rPr>
          <w:noProof/>
        </w:rPr>
        <w:t xml:space="preserve">for </w:t>
      </w:r>
      <w:del w:id="441" w:author="Cengiz Acarturk" w:date="2019-04-24T11:55:00Z">
        <w:r w:rsidR="008C7A41" w:rsidDel="00522728">
          <w:rPr>
            <w:noProof/>
          </w:rPr>
          <w:delText xml:space="preserve">them </w:delText>
        </w:r>
      </w:del>
      <w:ins w:id="442" w:author="Cengiz Acarturk" w:date="2019-04-24T11:55:00Z">
        <w:r>
          <w:rPr>
            <w:noProof/>
          </w:rPr>
          <w:t xml:space="preserve">a security analyst </w:t>
        </w:r>
      </w:ins>
      <w:r w:rsidR="008C7A41">
        <w:rPr>
          <w:noProof/>
        </w:rPr>
        <w:t xml:space="preserve">to keep up with </w:t>
      </w:r>
      <w:commentRangeStart w:id="443"/>
      <w:r w:rsidR="008C7A41">
        <w:rPr>
          <w:noProof/>
        </w:rPr>
        <w:t>threa</w:t>
      </w:r>
      <w:ins w:id="444" w:author="Cengiz Acarturk" w:date="2019-04-24T11:55:00Z">
        <w:r>
          <w:rPr>
            <w:noProof/>
          </w:rPr>
          <w:t>t</w:t>
        </w:r>
      </w:ins>
      <w:del w:id="445" w:author="Cengiz Acarturk" w:date="2019-04-24T11:55:00Z">
        <w:r w:rsidR="008C7A41" w:rsidDel="00522728">
          <w:rPr>
            <w:noProof/>
          </w:rPr>
          <w:delText>d</w:delText>
        </w:r>
      </w:del>
      <w:r w:rsidR="008C7A41">
        <w:rPr>
          <w:noProof/>
        </w:rPr>
        <w:t>s</w:t>
      </w:r>
      <w:commentRangeEnd w:id="443"/>
      <w:r>
        <w:rPr>
          <w:rStyle w:val="AklamaBavurusu"/>
        </w:rPr>
        <w:commentReference w:id="443"/>
      </w:r>
      <w:r w:rsidR="008C7A41">
        <w:rPr>
          <w:noProof/>
        </w:rPr>
        <w:t>.</w:t>
      </w:r>
    </w:p>
    <w:p w14:paraId="295F2E8D" w14:textId="7422BB06" w:rsidR="008C7A41" w:rsidRDefault="00952028" w:rsidP="00216905">
      <w:pPr>
        <w:spacing w:line="360" w:lineRule="auto"/>
        <w:ind w:firstLine="576"/>
        <w:rPr>
          <w:noProof/>
        </w:rPr>
      </w:pPr>
      <w:r>
        <w:rPr>
          <w:noProof/>
        </w:rPr>
        <w:t>In Figure 3</w:t>
      </w:r>
      <w:r>
        <w:rPr>
          <w:noProof/>
        </w:rPr>
        <w:fldChar w:fldCharType="begin" w:fldLock="1"/>
      </w:r>
      <w:r w:rsidR="00E226B8">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[6]","plainTextFormattedCitation":"[6]","previouslyFormattedCitation":"[6]"},"properties":{"noteIndex":0},"schema":"https://github.com/citation-style-language/schema/raw/master/csl-citation.json"}</w:instrText>
      </w:r>
      <w:r>
        <w:rPr>
          <w:noProof/>
        </w:rPr>
        <w:fldChar w:fldCharType="separate"/>
      </w:r>
      <w:r w:rsidRPr="00952028">
        <w:rPr>
          <w:noProof/>
        </w:rPr>
        <w:t>[6]</w:t>
      </w:r>
      <w:r>
        <w:rPr>
          <w:noProof/>
        </w:rPr>
        <w:fldChar w:fldCharType="end"/>
      </w:r>
      <w:r>
        <w:rPr>
          <w:noProof/>
        </w:rPr>
        <w:t xml:space="preserve"> below, </w:t>
      </w:r>
      <w:del w:id="446" w:author="Cengiz Acarturk" w:date="2019-04-24T11:56:00Z">
        <w:r w:rsidDel="00522728">
          <w:rPr>
            <w:noProof/>
          </w:rPr>
          <w:delText>there is a result of research</w:delText>
        </w:r>
      </w:del>
      <w:ins w:id="447" w:author="Cengiz Acarturk" w:date="2019-04-24T11:56:00Z">
        <w:r w:rsidR="00522728">
          <w:rPr>
            <w:noProof/>
          </w:rPr>
          <w:t>statistics are shown</w:t>
        </w:r>
      </w:ins>
      <w:r>
        <w:rPr>
          <w:noProof/>
        </w:rPr>
        <w:t xml:space="preserve"> about security analys</w:t>
      </w:r>
      <w:ins w:id="448" w:author="Cengiz Acarturk" w:date="2019-04-24T11:57:00Z">
        <w:r w:rsidR="00522728">
          <w:rPr>
            <w:noProof/>
          </w:rPr>
          <w:t>is</w:t>
        </w:r>
      </w:ins>
      <w:del w:id="449" w:author="Cengiz Acarturk" w:date="2019-04-24T11:57:00Z">
        <w:r w:rsidDel="00522728">
          <w:rPr>
            <w:noProof/>
          </w:rPr>
          <w:delText>ts</w:delText>
        </w:r>
      </w:del>
      <w:ins w:id="450" w:author="Cengiz Acarturk" w:date="2019-04-24T11:56:00Z">
        <w:r w:rsidR="00522728">
          <w:rPr>
            <w:noProof/>
          </w:rPr>
          <w:t>, which motivates</w:t>
        </w:r>
      </w:ins>
      <w:del w:id="451" w:author="Cengiz Acarturk" w:date="2019-04-24T11:56:00Z">
        <w:r w:rsidDel="00522728">
          <w:rPr>
            <w:noProof/>
          </w:rPr>
          <w:delText xml:space="preserve"> to explain</w:delText>
        </w:r>
      </w:del>
      <w:r>
        <w:rPr>
          <w:noProof/>
        </w:rPr>
        <w:t xml:space="preserve"> why automated systems are needed for a security analyst.</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commentRangeStart w:id="452"/>
    <w:p w14:paraId="039DD3F8" w14:textId="57DDFFDF" w:rsidR="00521349" w:rsidRDefault="00043240" w:rsidP="00BF0581">
      <w:pPr>
        <w:rPr>
          <w:noProof/>
        </w:rPr>
      </w:pPr>
      <w:r>
        <w:rPr>
          <w:noProof/>
          <w:lang w:val="tr-TR" w:eastAsia="tr-TR"/>
        </w:rPr>
        <mc:AlternateContent>
          <mc:Choice Requires="wpg">
            <w:drawing>
              <wp:anchor distT="107950" distB="107950" distL="114300" distR="114300" simplePos="0" relativeHeight="251847680" behindDoc="0" locked="0" layoutInCell="1" allowOverlap="1" wp14:anchorId="05406ED2" wp14:editId="429925DF">
                <wp:simplePos x="0" y="0"/>
                <wp:positionH relativeFrom="page">
                  <wp:align>center</wp:align>
                </wp:positionH>
                <wp:positionV relativeFrom="margin">
                  <wp:posOffset>159113</wp:posOffset>
                </wp:positionV>
                <wp:extent cx="5575935" cy="3077210"/>
                <wp:effectExtent l="19050" t="19050" r="24765" b="8890"/>
                <wp:wrapTopAndBottom/>
                <wp:docPr id="10" name="Group 61"/>
                <wp:cNvGraphicFramePr/>
                <a:graphic xmlns:a="http://schemas.openxmlformats.org/drawingml/2006/main">
                  <a:graphicData uri="http://schemas.microsoft.com/office/word/2010/wordprocessingGroup">
                    <wpg:wgp>
                      <wpg:cNvGrpSpPr/>
                      <wpg:grpSpPr>
                        <a:xfrm>
                          <a:off x="0" y="0"/>
                          <a:ext cx="5575935" cy="3077210"/>
                          <a:chOff x="-111150" y="242385"/>
                          <a:chExt cx="5349785" cy="1523201"/>
                        </a:xfrm>
                      </wpg:grpSpPr>
                      <wps:wsp>
                        <wps:cNvPr id="11" name="Text Box 57"/>
                        <wps:cNvSpPr txBox="1"/>
                        <wps:spPr>
                          <a:xfrm>
                            <a:off x="0" y="1638300"/>
                            <a:ext cx="5210175" cy="127286"/>
                          </a:xfrm>
                          <a:prstGeom prst="rect">
                            <a:avLst/>
                          </a:prstGeom>
                          <a:solidFill>
                            <a:prstClr val="white"/>
                          </a:solidFill>
                          <a:ln>
                            <a:noFill/>
                          </a:ln>
                          <a:effectLst/>
                        </wps:spPr>
                        <wps:txbx>
                          <w:txbxContent>
                            <w:p w14:paraId="7BC654D1" w14:textId="6DD2B1F7" w:rsidR="00783C1B" w:rsidRPr="005F13E0" w:rsidRDefault="00783C1B" w:rsidP="008C7A41">
                              <w:pPr>
                                <w:pStyle w:val="ResimYazs"/>
                                <w:spacing w:line="276" w:lineRule="auto"/>
                                <w:rPr>
                                  <w:sz w:val="24"/>
                                  <w:szCs w:val="20"/>
                                </w:rPr>
                              </w:pPr>
                              <w:bookmarkStart w:id="453" w:name="_Toc6679610"/>
                              <w:r>
                                <w:t xml:space="preserve">Figure </w:t>
                              </w:r>
                              <w:r>
                                <w:fldChar w:fldCharType="begin"/>
                              </w:r>
                              <w:r>
                                <w:instrText xml:space="preserve"> SEQ Figure \* ARABIC </w:instrText>
                              </w:r>
                              <w:r>
                                <w:fldChar w:fldCharType="separate"/>
                              </w:r>
                              <w:r>
                                <w:rPr>
                                  <w:noProof/>
                                </w:rPr>
                                <w:t>3</w:t>
                              </w:r>
                              <w:r>
                                <w:fldChar w:fldCharType="end"/>
                              </w:r>
                              <w:r>
                                <w:t xml:space="preserve">: Research results </w:t>
                              </w:r>
                              <w:proofErr w:type="gramStart"/>
                              <w:r>
                                <w:t>of  IBM</w:t>
                              </w:r>
                              <w:proofErr w:type="gramEnd"/>
                              <w:r>
                                <w:t xml:space="preserve"> Security Lab about Cyber Security Analysts</w:t>
                              </w:r>
                              <w:bookmarkEnd w:id="453"/>
                            </w:p>
                            <w:p w14:paraId="02B0CAF8" w14:textId="77777777" w:rsidR="00783C1B" w:rsidRPr="005F13E0" w:rsidRDefault="00783C1B" w:rsidP="008C7A4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Picture 60"/>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111150" y="242385"/>
                            <a:ext cx="5349785" cy="1324426"/>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05406ED2" id="_x0000_s1032" style="position:absolute;left:0;text-align:left;margin-left:0;margin-top:12.55pt;width:439.05pt;height:242.3pt;z-index:251847680;mso-wrap-distance-top:8.5pt;mso-wrap-distance-bottom:8.5pt;mso-position-horizontal:center;mso-position-horizontal-relative:page;mso-position-vertical-relative:margin;mso-width-relative:margin;mso-height-relative:margin" coordorigin="-1111,2423" coordsize="53497,15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">
                <v:shape id="Text Box 57" o:spid="_x0000_s1033" type="#_x0000_t202" style="position:absolute;top:16383;width:52101;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7BC654D1" w14:textId="6DD2B1F7" w:rsidR="00783C1B" w:rsidRPr="005F13E0" w:rsidRDefault="00783C1B" w:rsidP="008C7A41">
                        <w:pPr>
                          <w:pStyle w:val="ResimYazs"/>
                          <w:spacing w:line="276" w:lineRule="auto"/>
                          <w:rPr>
                            <w:sz w:val="24"/>
                            <w:szCs w:val="20"/>
                          </w:rPr>
                        </w:pPr>
                        <w:bookmarkStart w:id="457" w:name="_Toc6679610"/>
                        <w:r>
                          <w:t xml:space="preserve">Figure </w:t>
                        </w:r>
                        <w:r>
                          <w:fldChar w:fldCharType="begin"/>
                        </w:r>
                        <w:r>
                          <w:instrText xml:space="preserve"> SEQ Figure \* ARABIC </w:instrText>
                        </w:r>
                        <w:r>
                          <w:fldChar w:fldCharType="separate"/>
                        </w:r>
                        <w:r>
                          <w:rPr>
                            <w:noProof/>
                          </w:rPr>
                          <w:t>3</w:t>
                        </w:r>
                        <w:r>
                          <w:fldChar w:fldCharType="end"/>
                        </w:r>
                        <w:r>
                          <w:t xml:space="preserve">: Research results </w:t>
                        </w:r>
                        <w:proofErr w:type="gramStart"/>
                        <w:r>
                          <w:t>of  IBM</w:t>
                        </w:r>
                        <w:proofErr w:type="gramEnd"/>
                        <w:r>
                          <w:t xml:space="preserve"> Security Lab about Cyber Security Analysts</w:t>
                        </w:r>
                        <w:bookmarkEnd w:id="457"/>
                      </w:p>
                      <w:p w14:paraId="02B0CAF8" w14:textId="77777777" w:rsidR="00783C1B" w:rsidRPr="005F13E0" w:rsidRDefault="00783C1B" w:rsidP="008C7A41">
                        <w:pPr>
                          <w:pStyle w:val="ResimYazs"/>
                          <w:rPr>
                            <w:sz w:val="24"/>
                            <w:szCs w:val="20"/>
                          </w:rPr>
                        </w:pPr>
                      </w:p>
                    </w:txbxContent>
                  </v:textbox>
                </v:shape>
                <v:shape id="Picture 60" o:spid="_x0000_s1034" type="#_x0000_t75" style="position:absolute;left:-1111;top:2423;width:53497;height:13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" stroked="t" strokecolor="#d9d9d9">
                  <v:imagedata r:id="rId30" o:title=""/>
                  <v:path arrowok="t"/>
                </v:shape>
                <w10:wrap type="topAndBottom" anchorx="page" anchory="margin"/>
              </v:group>
            </w:pict>
          </mc:Fallback>
        </mc:AlternateContent>
      </w:r>
      <w:r w:rsidR="00521349" w:rsidRPr="007E1CF6">
        <w:rPr>
          <w:noProof/>
        </w:rPr>
        <w:t xml:space="preserve">It is not sustainable without </w:t>
      </w:r>
      <w:r>
        <w:rPr>
          <w:noProof/>
        </w:rPr>
        <w:t>automated systems.</w:t>
      </w:r>
      <w:commentRangeEnd w:id="452"/>
      <w:r w:rsidR="00522728">
        <w:rPr>
          <w:rStyle w:val="AklamaBavurusu"/>
        </w:rPr>
        <w:commentReference w:id="452"/>
      </w:r>
    </w:p>
    <w:p w14:paraId="7AADE048" w14:textId="77777777" w:rsidR="005F6055" w:rsidRPr="007E1CF6" w:rsidRDefault="005F6055" w:rsidP="00BF0581">
      <w:pPr>
        <w:rPr>
          <w:noProof/>
        </w:rPr>
      </w:pPr>
    </w:p>
    <w:p w14:paraId="5DC3F41E" w14:textId="1B0B6E57" w:rsidR="009B6278" w:rsidRPr="007E1CF6" w:rsidRDefault="009B6278" w:rsidP="00A82317">
      <w:pPr>
        <w:pStyle w:val="Balk2"/>
        <w:rPr>
          <w:noProof/>
        </w:rPr>
      </w:pPr>
      <w:bookmarkStart w:id="454" w:name="_Toc6680614"/>
      <w:bookmarkStart w:id="455" w:name="_Hlk6500636"/>
      <w:r w:rsidRPr="007E1CF6">
        <w:rPr>
          <w:noProof/>
        </w:rPr>
        <w:t>What is Natural Language Processing?</w:t>
      </w:r>
      <w:bookmarkEnd w:id="454"/>
    </w:p>
    <w:bookmarkEnd w:id="455"/>
    <w:p w14:paraId="2094AD3D" w14:textId="2B2643DC" w:rsidR="007E6958" w:rsidRDefault="007E6958" w:rsidP="00216905">
      <w:pPr>
        <w:spacing w:line="360" w:lineRule="auto"/>
        <w:ind w:firstLine="576"/>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E226B8">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[7]","plainTextFormattedCitation":"[7]","previouslyFormattedCitation":"[7]"},"properties":{"noteIndex":0},"schema":"https://github.com/citation-style-language/schema/raw/master/csl-citation.json"}</w:instrText>
      </w:r>
      <w:r w:rsidR="004E3D73" w:rsidRPr="007E1CF6">
        <w:rPr>
          <w:noProof/>
        </w:rPr>
        <w:fldChar w:fldCharType="separate"/>
      </w:r>
      <w:r w:rsidR="00952028" w:rsidRPr="00952028">
        <w:rPr>
          <w:noProof/>
        </w:rPr>
        <w:t>[7]</w:t>
      </w:r>
      <w:r w:rsidR="004E3D73" w:rsidRPr="007E1CF6">
        <w:rPr>
          <w:noProof/>
        </w:rPr>
        <w:fldChar w:fldCharType="end"/>
      </w:r>
      <w:r w:rsidRPr="007E1CF6">
        <w:rPr>
          <w:noProof/>
        </w:rPr>
        <w:t>.</w:t>
      </w:r>
      <w:r w:rsidR="00805071">
        <w:rPr>
          <w:noProof/>
        </w:rPr>
        <w:t xml:space="preserve"> </w:t>
      </w:r>
      <w:r w:rsidR="00816781">
        <w:rPr>
          <w:noProof/>
        </w:rPr>
        <w:t xml:space="preserve">In </w:t>
      </w:r>
      <w:commentRangeStart w:id="456"/>
      <w:ins w:id="457" w:author="Cengiz Acarturk" w:date="2019-04-24T11:58:00Z">
        <w:r w:rsidR="0028072C">
          <w:rPr>
            <w:noProof/>
          </w:rPr>
          <w:t>F</w:t>
        </w:r>
        <w:commentRangeEnd w:id="456"/>
        <w:r w:rsidR="0028072C">
          <w:rPr>
            <w:rStyle w:val="AklamaBavurusu"/>
          </w:rPr>
          <w:commentReference w:id="456"/>
        </w:r>
      </w:ins>
      <w:del w:id="458" w:author="Cengiz Acarturk" w:date="2019-04-24T11:58:00Z">
        <w:r w:rsidR="00816781" w:rsidDel="0028072C">
          <w:rPr>
            <w:noProof/>
          </w:rPr>
          <w:delText>figure</w:delText>
        </w:r>
      </w:del>
      <w:r w:rsidR="00816781">
        <w:rPr>
          <w:noProof/>
        </w:rPr>
        <w:t xml:space="preserve"> 4</w:t>
      </w:r>
      <w:r w:rsidR="00E226B8">
        <w:rPr>
          <w:noProof/>
        </w:rPr>
        <w:fldChar w:fldCharType="begin" w:fldLock="1"/>
      </w:r>
      <w:r w:rsidR="000A4F5E">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[8]","plainTextFormattedCitation":"[8]","previouslyFormattedCitation":"[8]"},"properties":{"noteIndex":0},"schema":"https://github.com/citation-style-language/schema/raw/master/csl-citation.json"}</w:instrText>
      </w:r>
      <w:r w:rsidR="00E226B8">
        <w:rPr>
          <w:noProof/>
        </w:rPr>
        <w:fldChar w:fldCharType="separate"/>
      </w:r>
      <w:r w:rsidR="00E226B8" w:rsidRPr="00E226B8">
        <w:rPr>
          <w:noProof/>
        </w:rPr>
        <w:t>[8]</w:t>
      </w:r>
      <w:r w:rsidR="00E226B8">
        <w:rPr>
          <w:noProof/>
        </w:rPr>
        <w:fldChar w:fldCharType="end"/>
      </w:r>
      <w:r w:rsidR="00E226B8">
        <w:rPr>
          <w:noProof/>
        </w:rPr>
        <w:t xml:space="preserve">, </w:t>
      </w:r>
      <w:del w:id="459" w:author="Cengiz Acarturk" w:date="2019-04-24T11:59:00Z">
        <w:r w:rsidR="00E226B8" w:rsidRPr="00E226B8" w:rsidDel="0028072C">
          <w:rPr>
            <w:noProof/>
          </w:rPr>
          <w:delText>can be seen</w:delText>
        </w:r>
        <w:r w:rsidR="00F01461" w:rsidDel="0028072C">
          <w:rPr>
            <w:noProof/>
          </w:rPr>
          <w:delText xml:space="preserve"> as</w:delText>
        </w:r>
        <w:r w:rsidR="00E226B8" w:rsidRPr="00E226B8" w:rsidDel="0028072C">
          <w:rPr>
            <w:noProof/>
          </w:rPr>
          <w:delText xml:space="preserve"> </w:delText>
        </w:r>
      </w:del>
      <w:r w:rsidR="00E226B8" w:rsidRPr="00E226B8">
        <w:rPr>
          <w:noProof/>
        </w:rPr>
        <w:t xml:space="preserve">a simple </w:t>
      </w:r>
      <w:del w:id="460" w:author="Cengiz Acarturk" w:date="2019-04-24T11:59:00Z">
        <w:r w:rsidR="00E226B8" w:rsidRPr="00E226B8" w:rsidDel="0028072C">
          <w:rPr>
            <w:noProof/>
          </w:rPr>
          <w:delText xml:space="preserve">explanation of What </w:delText>
        </w:r>
      </w:del>
      <w:ins w:id="461" w:author="Cengiz Acarturk" w:date="2019-04-24T11:59:00Z">
        <w:r w:rsidR="0028072C">
          <w:rPr>
            <w:noProof/>
          </w:rPr>
          <w:t xml:space="preserve">conceptualization of </w:t>
        </w:r>
      </w:ins>
      <w:r w:rsidR="00E226B8" w:rsidRPr="00E226B8">
        <w:rPr>
          <w:noProof/>
        </w:rPr>
        <w:t xml:space="preserve">NLP </w:t>
      </w:r>
      <w:del w:id="462" w:author="Cengiz Acarturk" w:date="2019-04-24T11:59:00Z">
        <w:r w:rsidR="00E226B8" w:rsidRPr="00E226B8" w:rsidDel="0028072C">
          <w:rPr>
            <w:noProof/>
          </w:rPr>
          <w:delText>does</w:delText>
        </w:r>
      </w:del>
      <w:ins w:id="463" w:author="Cengiz Acarturk" w:date="2019-04-24T11:59:00Z">
        <w:r w:rsidR="0028072C">
          <w:rPr>
            <w:noProof/>
          </w:rPr>
          <w:t>is presented</w:t>
        </w:r>
      </w:ins>
      <w:r w:rsidR="00E226B8" w:rsidRPr="00E226B8">
        <w:rPr>
          <w:noProof/>
        </w:rPr>
        <w:t>.</w:t>
      </w:r>
      <w:r w:rsidR="00E226B8">
        <w:rPr>
          <w:noProof/>
        </w:rPr>
        <w:t xml:space="preserve"> </w:t>
      </w:r>
      <w:r w:rsidR="00805071">
        <w:rPr>
          <w:noProof/>
        </w:rPr>
        <w:t xml:space="preserve">In this thesis, I used </w:t>
      </w:r>
      <w:ins w:id="464" w:author="Cengiz Acarturk" w:date="2019-04-24T11:59:00Z">
        <w:r w:rsidR="0028072C">
          <w:rPr>
            <w:noProof/>
          </w:rPr>
          <w:t>several</w:t>
        </w:r>
      </w:ins>
      <w:del w:id="465" w:author="Cengiz Acarturk" w:date="2019-04-24T11:59:00Z">
        <w:r w:rsidR="00805071" w:rsidDel="0028072C">
          <w:rPr>
            <w:noProof/>
          </w:rPr>
          <w:delText>a few</w:delText>
        </w:r>
      </w:del>
      <w:r w:rsidR="00805071">
        <w:rPr>
          <w:noProof/>
        </w:rPr>
        <w:t xml:space="preserve"> NLP </w:t>
      </w:r>
      <w:r w:rsidR="00805071" w:rsidRPr="00805071">
        <w:rPr>
          <w:noProof/>
        </w:rPr>
        <w:t>techniques</w:t>
      </w:r>
      <w:ins w:id="466" w:author="Cengiz Acarturk" w:date="2019-04-24T11:59:00Z">
        <w:r w:rsidR="0028072C">
          <w:rPr>
            <w:noProof/>
          </w:rPr>
          <w:t>, as well as</w:t>
        </w:r>
      </w:ins>
      <w:del w:id="467" w:author="Cengiz Acarturk" w:date="2019-04-24T11:59:00Z">
        <w:r w:rsidR="00805071" w:rsidDel="0028072C">
          <w:rPr>
            <w:noProof/>
          </w:rPr>
          <w:delText xml:space="preserve"> and </w:delText>
        </w:r>
      </w:del>
      <w:r w:rsidR="00805071">
        <w:rPr>
          <w:noProof/>
        </w:rPr>
        <w:t>Istanbul Techincal University’s NLP Api</w:t>
      </w:r>
      <w:r w:rsidR="000A4F5E">
        <w:rPr>
          <w:noProof/>
        </w:rPr>
        <w:fldChar w:fldCharType="begin" w:fldLock="1"/>
      </w:r>
      <w:r w:rsidR="00FB2EB8">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[9]","plainTextFormattedCitation":"[9]","previouslyFormattedCitation":"[9]"},"properties":{"noteIndex":0},"schema":"https://github.com/citation-style-language/schema/raw/master/csl-citation.json"}</w:instrText>
      </w:r>
      <w:r w:rsidR="000A4F5E">
        <w:rPr>
          <w:noProof/>
        </w:rPr>
        <w:fldChar w:fldCharType="separate"/>
      </w:r>
      <w:r w:rsidR="000A4F5E" w:rsidRPr="000A4F5E">
        <w:rPr>
          <w:noProof/>
        </w:rPr>
        <w:t>[9]</w:t>
      </w:r>
      <w:r w:rsidR="000A4F5E">
        <w:rPr>
          <w:noProof/>
        </w:rPr>
        <w:fldChar w:fldCharType="end"/>
      </w:r>
      <w:r w:rsidR="00805071">
        <w:rPr>
          <w:noProof/>
        </w:rPr>
        <w:t xml:space="preserve"> for normalization of </w:t>
      </w:r>
      <w:ins w:id="468" w:author="Cengiz Acarturk" w:date="2019-04-24T11:59:00Z">
        <w:r w:rsidR="0028072C">
          <w:rPr>
            <w:noProof/>
          </w:rPr>
          <w:t>Turkish</w:t>
        </w:r>
      </w:ins>
      <w:del w:id="469" w:author="Cengiz Acarturk" w:date="2019-04-24T11:59:00Z">
        <w:r w:rsidR="00805071" w:rsidDel="0028072C">
          <w:rPr>
            <w:noProof/>
          </w:rPr>
          <w:delText>the</w:delText>
        </w:r>
      </w:del>
      <w:r w:rsidR="00805071">
        <w:rPr>
          <w:noProof/>
        </w:rPr>
        <w:t xml:space="preserve"> texts. </w:t>
      </w:r>
    </w:p>
    <w:p w14:paraId="43AA51F4" w14:textId="1DCD65E5" w:rsidR="00805071" w:rsidRDefault="00805071" w:rsidP="00805071">
      <w:pPr>
        <w:spacing w:line="360" w:lineRule="auto"/>
        <w:rPr>
          <w:noProof/>
        </w:rPr>
      </w:pPr>
    </w:p>
    <w:p w14:paraId="5849F117" w14:textId="2B1524E1" w:rsidR="007E6958" w:rsidRDefault="007E6958" w:rsidP="00805071">
      <w:pPr>
        <w:spacing w:line="360" w:lineRule="auto"/>
        <w:rPr>
          <w:noProof/>
        </w:rPr>
      </w:pPr>
    </w:p>
    <w:p w14:paraId="5623440D" w14:textId="2351211A" w:rsidR="00805071" w:rsidRPr="007E1CF6" w:rsidRDefault="00816781" w:rsidP="00805071">
      <w:pPr>
        <w:spacing w:line="360" w:lineRule="auto"/>
        <w:rPr>
          <w:noProof/>
        </w:rPr>
      </w:pPr>
      <w:r>
        <w:rPr>
          <w:noProof/>
          <w:lang w:val="tr-TR" w:eastAsia="tr-TR"/>
        </w:rPr>
        <w:lastRenderedPageBreak/>
        <mc:AlternateContent>
          <mc:Choice Requires="wpg">
            <w:drawing>
              <wp:anchor distT="107950" distB="107950" distL="114300" distR="114300" simplePos="0" relativeHeight="251849728" behindDoc="0" locked="0" layoutInCell="1" allowOverlap="1" wp14:anchorId="241A3CC4" wp14:editId="433DECF7">
                <wp:simplePos x="0" y="0"/>
                <wp:positionH relativeFrom="page">
                  <wp:align>center</wp:align>
                </wp:positionH>
                <wp:positionV relativeFrom="margin">
                  <wp:align>top</wp:align>
                </wp:positionV>
                <wp:extent cx="5575935" cy="4579620"/>
                <wp:effectExtent l="19050" t="19050" r="24765" b="0"/>
                <wp:wrapTopAndBottom/>
                <wp:docPr id="4" name="Group 61"/>
                <wp:cNvGraphicFramePr/>
                <a:graphic xmlns:a="http://schemas.openxmlformats.org/drawingml/2006/main">
                  <a:graphicData uri="http://schemas.microsoft.com/office/word/2010/wordprocessingGroup">
                    <wpg:wgp>
                      <wpg:cNvGrpSpPr/>
                      <wpg:grpSpPr>
                        <a:xfrm>
                          <a:off x="0" y="0"/>
                          <a:ext cx="5575935" cy="4580246"/>
                          <a:chOff x="-111150" y="148375"/>
                          <a:chExt cx="5349785" cy="1620352"/>
                        </a:xfrm>
                      </wpg:grpSpPr>
                      <wps:wsp>
                        <wps:cNvPr id="5" name="Text Box 57"/>
                        <wps:cNvSpPr txBox="1"/>
                        <wps:spPr>
                          <a:xfrm>
                            <a:off x="0" y="1638300"/>
                            <a:ext cx="5210175" cy="130427"/>
                          </a:xfrm>
                          <a:prstGeom prst="rect">
                            <a:avLst/>
                          </a:prstGeom>
                          <a:solidFill>
                            <a:prstClr val="white"/>
                          </a:solidFill>
                          <a:ln>
                            <a:noFill/>
                          </a:ln>
                          <a:effectLst/>
                        </wps:spPr>
                        <wps:txbx>
                          <w:txbxContent>
                            <w:p w14:paraId="2B76331A" w14:textId="617D76AF" w:rsidR="00783C1B" w:rsidRPr="005F13E0" w:rsidRDefault="00783C1B" w:rsidP="00816781">
                              <w:pPr>
                                <w:pStyle w:val="ResimYazs"/>
                                <w:spacing w:line="276" w:lineRule="auto"/>
                                <w:rPr>
                                  <w:sz w:val="24"/>
                                  <w:szCs w:val="20"/>
                                </w:rPr>
                              </w:pPr>
                              <w:bookmarkStart w:id="470" w:name="_Toc6679611"/>
                              <w:r>
                                <w:t xml:space="preserve">Figure </w:t>
                              </w:r>
                              <w:r>
                                <w:fldChar w:fldCharType="begin"/>
                              </w:r>
                              <w:r>
                                <w:instrText xml:space="preserve"> SEQ Figure \* ARABIC </w:instrText>
                              </w:r>
                              <w:r>
                                <w:fldChar w:fldCharType="separate"/>
                              </w:r>
                              <w:r>
                                <w:rPr>
                                  <w:noProof/>
                                </w:rPr>
                                <w:t>4</w:t>
                              </w:r>
                              <w:r>
                                <w:fldChar w:fldCharType="end"/>
                              </w:r>
                              <w:r>
                                <w:t>: A Simple diagram to explain what NLP does</w:t>
                              </w:r>
                              <w:bookmarkEnd w:id="470"/>
                            </w:p>
                            <w:p w14:paraId="4A057B61" w14:textId="77777777" w:rsidR="00783C1B" w:rsidRPr="005F13E0" w:rsidRDefault="00783C1B" w:rsidP="0080507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bwMode="auto">
                          <a:xfrm>
                            <a:off x="-111150" y="148375"/>
                            <a:ext cx="5349785" cy="1304084"/>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241A3CC4" id="_x0000_s1035" style="position:absolute;left:0;text-align:left;margin-left:0;margin-top:0;width:439.05pt;height:360.6pt;z-index:251849728;mso-wrap-distance-top:8.5pt;mso-wrap-distance-bottom:8.5pt;mso-position-horizontal:center;mso-position-horizontal-relative:page;mso-position-vertical:top;mso-position-vertical-relative:margin;mso-width-relative:margin;mso-height-relative:margin" coordorigin="-1111,1483" coordsize="53497,1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">
                <v:shape id="Text Box 57" o:spid="_x0000_s1036" type="#_x0000_t202" style="position:absolute;top:16383;width:52101;height:1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2B76331A" w14:textId="617D76AF" w:rsidR="00783C1B" w:rsidRPr="005F13E0" w:rsidRDefault="00783C1B" w:rsidP="00816781">
                        <w:pPr>
                          <w:pStyle w:val="ResimYazs"/>
                          <w:spacing w:line="276" w:lineRule="auto"/>
                          <w:rPr>
                            <w:sz w:val="24"/>
                            <w:szCs w:val="20"/>
                          </w:rPr>
                        </w:pPr>
                        <w:bookmarkStart w:id="475" w:name="_Toc6679611"/>
                        <w:r>
                          <w:t xml:space="preserve">Figure </w:t>
                        </w:r>
                        <w:r>
                          <w:fldChar w:fldCharType="begin"/>
                        </w:r>
                        <w:r>
                          <w:instrText xml:space="preserve"> SEQ Figure \* ARABIC </w:instrText>
                        </w:r>
                        <w:r>
                          <w:fldChar w:fldCharType="separate"/>
                        </w:r>
                        <w:r>
                          <w:rPr>
                            <w:noProof/>
                          </w:rPr>
                          <w:t>4</w:t>
                        </w:r>
                        <w:r>
                          <w:fldChar w:fldCharType="end"/>
                        </w:r>
                        <w:r>
                          <w:t>: A Simple diagram to explain what NLP does</w:t>
                        </w:r>
                        <w:bookmarkEnd w:id="475"/>
                      </w:p>
                      <w:p w14:paraId="4A057B61" w14:textId="77777777" w:rsidR="00783C1B" w:rsidRPr="005F13E0" w:rsidRDefault="00783C1B" w:rsidP="00805071">
                        <w:pPr>
                          <w:pStyle w:val="ResimYazs"/>
                          <w:rPr>
                            <w:sz w:val="24"/>
                            <w:szCs w:val="20"/>
                          </w:rPr>
                        </w:pPr>
                      </w:p>
                    </w:txbxContent>
                  </v:textbox>
                </v:shape>
                <v:shape id="Picture 60" o:spid="_x0000_s1037" type="#_x0000_t75" style="position:absolute;left:-1111;top:1483;width:53497;height:1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" stroked="t" strokecolor="#d9d9d9">
                  <v:imagedata r:id="rId32" o:title=""/>
                  <v:path arrowok="t"/>
                </v:shape>
                <w10:wrap type="topAndBottom" anchorx="page" anchory="margin"/>
              </v:group>
            </w:pict>
          </mc:Fallback>
        </mc:AlternateContent>
      </w:r>
      <w:commentRangeStart w:id="471"/>
      <w:commentRangeEnd w:id="471"/>
      <w:r w:rsidR="0028072C">
        <w:rPr>
          <w:rStyle w:val="AklamaBavurusu"/>
        </w:rPr>
        <w:commentReference w:id="471"/>
      </w:r>
    </w:p>
    <w:p w14:paraId="723AB197" w14:textId="359B0270" w:rsidR="009B6278" w:rsidRPr="007E1CF6" w:rsidRDefault="00805071" w:rsidP="00805071">
      <w:pPr>
        <w:pStyle w:val="Balk2"/>
        <w:rPr>
          <w:noProof/>
        </w:rPr>
      </w:pPr>
      <w:bookmarkStart w:id="472" w:name="_Toc6680615"/>
      <w:r w:rsidRPr="00805071">
        <w:rPr>
          <w:noProof/>
        </w:rPr>
        <w:t xml:space="preserve">What is </w:t>
      </w:r>
      <w:r>
        <w:rPr>
          <w:noProof/>
        </w:rPr>
        <w:t>Text Mining</w:t>
      </w:r>
      <w:r w:rsidRPr="00805071">
        <w:rPr>
          <w:noProof/>
        </w:rPr>
        <w:t>?</w:t>
      </w:r>
      <w:bookmarkEnd w:id="472"/>
    </w:p>
    <w:p w14:paraId="53910E6D" w14:textId="723A14BF" w:rsidR="00447B58" w:rsidRPr="007E1CF6" w:rsidRDefault="00E04CAE" w:rsidP="00216905">
      <w:pPr>
        <w:spacing w:line="360" w:lineRule="auto"/>
        <w:ind w:firstLine="576"/>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F94711">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[10]","plainTextFormattedCitation":"[10]","previouslyFormattedCitation":"[10]"},"properties":{"noteIndex":0},"schema":"https://github.com/citation-style-language/schema/raw/master/csl-citation.json"}</w:instrText>
      </w:r>
      <w:r w:rsidR="00FB2EB8">
        <w:rPr>
          <w:noProof/>
        </w:rPr>
        <w:fldChar w:fldCharType="separate"/>
      </w:r>
      <w:r w:rsidR="00FB2EB8" w:rsidRPr="00FB2EB8">
        <w:rPr>
          <w:noProof/>
        </w:rPr>
        <w:t>[10]</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In my thesis, I used</w:t>
      </w:r>
      <w:r w:rsidR="00F94711">
        <w:rPr>
          <w:rFonts w:hint="eastAsia"/>
          <w:noProof/>
        </w:rPr>
        <w:t xml:space="preserve"> </w:t>
      </w:r>
      <w:bookmarkStart w:id="473" w:name="_Hlk6509890"/>
      <w:r w:rsidR="00F94711">
        <w:rPr>
          <w:rFonts w:hint="eastAsia"/>
          <w:noProof/>
        </w:rPr>
        <w:t>Keyword-based technologies</w:t>
      </w:r>
      <w:r w:rsidR="00F94711">
        <w:rPr>
          <w:noProof/>
        </w:rPr>
        <w:t xml:space="preserve"> </w:t>
      </w:r>
      <w:bookmarkEnd w:id="473"/>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 xml:space="preserve">The input </w:t>
      </w:r>
      <w:r w:rsidR="00D3263F">
        <w:rPr>
          <w:noProof/>
        </w:rPr>
        <w:t xml:space="preserve"> </w:t>
      </w:r>
      <w:r w:rsidR="00F94711">
        <w:rPr>
          <w:rFonts w:hint="eastAsia"/>
          <w:noProof/>
        </w:rPr>
        <w:t>is based on a selection of keywords in text that are filtered as a series of character strings, not words nor concepts.</w:t>
      </w:r>
      <w:r w:rsidR="00F94711">
        <w:rPr>
          <w:noProof/>
        </w:rPr>
        <w:t>”</w:t>
      </w:r>
      <w:r w:rsidR="00F94711">
        <w:rPr>
          <w:noProof/>
        </w:rPr>
        <w:fldChar w:fldCharType="begin" w:fldLock="1"/>
      </w:r>
      <w:r w:rsidR="00F94711">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[11]","plainTextFormattedCitation":"[11]","previouslyFormattedCitation":"[11]"},"properties":{"noteIndex":0},"schema":"https://github.com/citation-style-language/schema/raw/master/csl-citation.json"}</w:instrText>
      </w:r>
      <w:r w:rsidR="00F94711">
        <w:rPr>
          <w:noProof/>
        </w:rPr>
        <w:fldChar w:fldCharType="separate"/>
      </w:r>
      <w:r w:rsidR="00F94711" w:rsidRPr="00F94711">
        <w:rPr>
          <w:noProof/>
        </w:rPr>
        <w:t>[11]</w:t>
      </w:r>
      <w:r w:rsidR="00F94711">
        <w:rPr>
          <w:noProof/>
        </w:rPr>
        <w:fldChar w:fldCharType="end"/>
      </w:r>
      <w:r w:rsidR="00F94711">
        <w:rPr>
          <w:noProof/>
        </w:rPr>
        <w:t xml:space="preserve"> and statistics technologies definition is “</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B218AE">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[11]","plainTextFormattedCitation":"[11]","previouslyFormattedCitation":"[11]"},"properties":{"noteIndex":0},"schema":"https://github.com/citation-style-language/schema/raw/master/csl-citation.json"}</w:instrText>
      </w:r>
      <w:r w:rsidR="00F94711">
        <w:rPr>
          <w:noProof/>
        </w:rPr>
        <w:fldChar w:fldCharType="separate"/>
      </w:r>
      <w:r w:rsidR="00F94711" w:rsidRPr="00F94711">
        <w:rPr>
          <w:noProof/>
        </w:rPr>
        <w:t>[11]</w:t>
      </w:r>
      <w:r w:rsidR="00F94711">
        <w:rPr>
          <w:noProof/>
        </w:rPr>
        <w:fldChar w:fldCharType="end"/>
      </w:r>
      <w:commentRangeStart w:id="474"/>
      <w:commentRangeEnd w:id="474"/>
      <w:r w:rsidR="0028072C">
        <w:rPr>
          <w:rStyle w:val="AklamaBavurusu"/>
        </w:rPr>
        <w:commentReference w:id="474"/>
      </w:r>
    </w:p>
    <w:p w14:paraId="5D0615D2" w14:textId="6DA5492B" w:rsidR="009B6278" w:rsidRPr="007E1CF6" w:rsidRDefault="009B6278" w:rsidP="00A82317">
      <w:pPr>
        <w:pStyle w:val="Balk2"/>
        <w:rPr>
          <w:noProof/>
        </w:rPr>
      </w:pPr>
      <w:bookmarkStart w:id="475" w:name="_Toc6680616"/>
      <w:r w:rsidRPr="007E1CF6">
        <w:rPr>
          <w:noProof/>
        </w:rPr>
        <w:lastRenderedPageBreak/>
        <w:t xml:space="preserve">Twitter </w:t>
      </w:r>
      <w:r w:rsidR="00590AC9" w:rsidRPr="007E1CF6">
        <w:rPr>
          <w:noProof/>
        </w:rPr>
        <w:t>Social Network</w:t>
      </w:r>
      <w:bookmarkEnd w:id="475"/>
    </w:p>
    <w:p w14:paraId="59E4DE24" w14:textId="0C72F13E" w:rsidR="00F21AFF" w:rsidRDefault="00F21AFF" w:rsidP="003B5DAA">
      <w:pPr>
        <w:pStyle w:val="Balk3"/>
      </w:pPr>
      <w:bookmarkStart w:id="476" w:name="_Toc6680617"/>
      <w:r w:rsidRPr="003B5DAA">
        <w:t>What is Twitter?</w:t>
      </w:r>
      <w:bookmarkEnd w:id="476"/>
    </w:p>
    <w:p w14:paraId="309D8AB3" w14:textId="77777777" w:rsidR="00F01461" w:rsidRPr="00F01461" w:rsidRDefault="00F01461" w:rsidP="00F01461"/>
    <w:p w14:paraId="2A4FB521" w14:textId="61A7B1CA" w:rsidR="00F028C2" w:rsidRPr="007E1CF6" w:rsidRDefault="00F21AFF" w:rsidP="00A43579">
      <w:pPr>
        <w:spacing w:line="360" w:lineRule="auto"/>
        <w:ind w:firstLine="720"/>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Twitter can be used for </w:t>
      </w:r>
      <w:r w:rsidR="00F028C2" w:rsidRPr="007E1CF6">
        <w:rPr>
          <w:iCs/>
          <w:noProof/>
        </w:rPr>
        <w:t>various</w:t>
      </w:r>
      <w:r w:rsidRPr="007E1CF6">
        <w:rPr>
          <w:iCs/>
          <w:noProof/>
        </w:rPr>
        <w:t xml:space="preserve"> purposes</w:t>
      </w:r>
      <w:r w:rsidR="00F028C2" w:rsidRPr="007E1CF6">
        <w:rPr>
          <w:iCs/>
          <w:noProof/>
        </w:rPr>
        <w:fldChar w:fldCharType="begin" w:fldLock="1"/>
      </w:r>
      <w:r w:rsidR="00F94711">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[12]","plainTextFormattedCitation":"[12]","previouslyFormattedCitation":"[12]"},"properties":{"noteIndex":0},"schema":"https://github.com/citation-style-language/schema/raw/master/csl-citation.json"}</w:instrText>
      </w:r>
      <w:r w:rsidR="00F028C2" w:rsidRPr="007E1CF6">
        <w:rPr>
          <w:iCs/>
          <w:noProof/>
        </w:rPr>
        <w:fldChar w:fldCharType="separate"/>
      </w:r>
      <w:r w:rsidR="00F94711" w:rsidRPr="00F94711">
        <w:rPr>
          <w:iCs/>
          <w:noProof/>
        </w:rPr>
        <w:t>[12]</w:t>
      </w:r>
      <w:r w:rsidR="00F028C2" w:rsidRPr="007E1CF6">
        <w:rPr>
          <w:iCs/>
          <w:noProof/>
        </w:rPr>
        <w:fldChar w:fldCharType="end"/>
      </w:r>
      <w:r w:rsidRPr="007E1CF6">
        <w:rPr>
          <w:iCs/>
          <w:noProof/>
        </w:rPr>
        <w:t xml:space="preserve">. </w:t>
      </w:r>
    </w:p>
    <w:p w14:paraId="4C3FB219" w14:textId="35D22D57" w:rsidR="00F028C2" w:rsidRPr="007E1CF6" w:rsidRDefault="00882EBD" w:rsidP="00A43579">
      <w:pPr>
        <w:spacing w:line="360" w:lineRule="auto"/>
        <w:ind w:firstLine="720"/>
        <w:rPr>
          <w:iCs/>
          <w:noProof/>
        </w:rPr>
      </w:pPr>
      <w:r w:rsidRPr="007E1CF6">
        <w:rPr>
          <w:iCs/>
          <w:noProof/>
        </w:rPr>
        <w:t>First</w:t>
      </w:r>
      <w:r w:rsidR="00E55E4D" w:rsidRPr="007E1CF6">
        <w:rPr>
          <w:iCs/>
          <w:noProof/>
        </w:rPr>
        <w:t xml:space="preserve"> of all</w:t>
      </w:r>
      <w:r w:rsidRPr="007E1CF6">
        <w:rPr>
          <w:iCs/>
          <w:noProof/>
        </w:rPr>
        <w:t xml:space="preserve">, It </w:t>
      </w:r>
      <w:r w:rsidR="00F028C2" w:rsidRPr="007E1CF6">
        <w:rPr>
          <w:iCs/>
          <w:noProof/>
        </w:rPr>
        <w:t>can be used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 and share details of their lives.</w:t>
      </w:r>
      <w:r w:rsidR="003527F8" w:rsidRPr="007E1CF6">
        <w:rPr>
          <w:iCs/>
          <w:noProof/>
        </w:rPr>
        <w:t xml:space="preserve"> </w:t>
      </w:r>
      <w:r w:rsidR="00E55E4D" w:rsidRPr="007E1CF6">
        <w:rPr>
          <w:iCs/>
          <w:noProof/>
        </w:rPr>
        <w:t>Secondly, It can be use</w:t>
      </w:r>
      <w:r w:rsidR="00F01461">
        <w:rPr>
          <w:iCs/>
          <w:noProof/>
        </w:rPr>
        <w:t>d</w:t>
      </w:r>
      <w:r w:rsidR="00E55E4D" w:rsidRPr="007E1CF6">
        <w:rPr>
          <w:iCs/>
          <w:noProof/>
        </w:rPr>
        <w:t xml:space="preserve">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Twitter can be used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w:t>
      </w:r>
      <w:r w:rsidR="00490A1C">
        <w:rPr>
          <w:iCs/>
          <w:noProof/>
        </w:rPr>
        <w:t>fficient</w:t>
      </w:r>
      <w:r w:rsidR="00F21AFF" w:rsidRPr="007E1CF6">
        <w:rPr>
          <w:iCs/>
          <w:noProof/>
        </w:rPr>
        <w:t>ly</w:t>
      </w:r>
      <w:r w:rsidR="003847D6" w:rsidRPr="007E1CF6">
        <w:rPr>
          <w:iCs/>
          <w:noProof/>
        </w:rPr>
        <w:t>.</w:t>
      </w:r>
      <w:r w:rsidR="00C54574" w:rsidRPr="007E1CF6">
        <w:rPr>
          <w:noProof/>
        </w:rPr>
        <w:t xml:space="preserve"> </w:t>
      </w:r>
      <w:r w:rsidR="003527F8" w:rsidRPr="007E1CF6">
        <w:rPr>
          <w:noProof/>
        </w:rPr>
        <w:t xml:space="preserve">Moreover, there are </w:t>
      </w:r>
      <w:r w:rsidR="00F01461">
        <w:rPr>
          <w:noProof/>
        </w:rPr>
        <w:t xml:space="preserve">a </w:t>
      </w:r>
      <w:r w:rsidR="003527F8" w:rsidRPr="007E1CF6">
        <w:rPr>
          <w:noProof/>
        </w:rPr>
        <w:t xml:space="preserve">lot of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6D29AC7" w:rsidR="008D0754" w:rsidRDefault="004A7393" w:rsidP="00A43579">
      <w:pPr>
        <w:spacing w:line="360" w:lineRule="auto"/>
        <w:ind w:firstLine="720"/>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F94711">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[13]","plainTextFormattedCitation":"[13]","previouslyFormattedCitation":"[13]"},"properties":{"noteIndex":0},"schema":"https://github.com/citation-style-language/schema/raw/master/csl-citation.json"}</w:instrText>
      </w:r>
      <w:r w:rsidR="00807C72" w:rsidRPr="007E1CF6">
        <w:rPr>
          <w:iCs/>
          <w:noProof/>
        </w:rPr>
        <w:fldChar w:fldCharType="separate"/>
      </w:r>
      <w:r w:rsidR="00F94711" w:rsidRPr="00F94711">
        <w:rPr>
          <w:iCs/>
          <w:noProof/>
        </w:rPr>
        <w:t>[13]</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7D238AB5" w14:textId="65918458" w:rsidR="009C0833" w:rsidRDefault="00C869F4" w:rsidP="00A43579">
      <w:pPr>
        <w:spacing w:line="360" w:lineRule="auto"/>
        <w:ind w:firstLine="720"/>
        <w:rPr>
          <w:noProof/>
        </w:rPr>
      </w:pPr>
      <w:r w:rsidRPr="007E1CF6">
        <w:rPr>
          <w:noProof/>
        </w:rPr>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 xml:space="preserve">weet </w:t>
      </w:r>
      <w:r w:rsidR="008D0754">
        <w:rPr>
          <w:noProof/>
        </w:rPr>
        <w:t xml:space="preserve">which is limited with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 xml:space="preserve">tags to define trending topics both locally and globally. Users use the trending topic lists to identify </w:t>
      </w:r>
      <w:r w:rsidR="000C0AD1">
        <w:rPr>
          <w:noProof/>
        </w:rPr>
        <w:t>favorite</w:t>
      </w:r>
      <w:r w:rsidR="00370C84">
        <w:rPr>
          <w:noProof/>
        </w:rPr>
        <w:t xml:space="preserve"> subjects at that time on Twitter. In default settings, all Twitter acc</w:t>
      </w:r>
      <w:r w:rsidR="00D86051">
        <w:rPr>
          <w:noProof/>
        </w:rPr>
        <w:t>o</w:t>
      </w:r>
      <w:r w:rsidR="00370C84">
        <w:rPr>
          <w:noProof/>
        </w:rPr>
        <w:t xml:space="preserve">unts are public. Users </w:t>
      </w:r>
      <w:r w:rsidR="00370C84">
        <w:rPr>
          <w:noProof/>
        </w:rPr>
        <w:lastRenderedPageBreak/>
        <w:t>can interact with each other like replying other user</w:t>
      </w:r>
      <w:r w:rsidR="00D86051">
        <w:rPr>
          <w:noProof/>
        </w:rPr>
        <w:t>'</w:t>
      </w:r>
      <w:r w:rsidR="00370C84">
        <w:rPr>
          <w:noProof/>
        </w:rPr>
        <w:t xml:space="preserve">s tweets, sending </w:t>
      </w:r>
      <w:r w:rsidR="00D86051">
        <w:rPr>
          <w:noProof/>
        </w:rPr>
        <w:t xml:space="preserve">a </w:t>
      </w:r>
      <w:r w:rsidR="00370C84">
        <w:rPr>
          <w:noProof/>
        </w:rPr>
        <w:t xml:space="preserve">private direct message and so </w:t>
      </w:r>
      <w:commentRangeStart w:id="477"/>
      <w:r w:rsidR="00370C84">
        <w:rPr>
          <w:noProof/>
        </w:rPr>
        <w:t>on</w:t>
      </w:r>
      <w:commentRangeEnd w:id="477"/>
      <w:r w:rsidR="0028072C">
        <w:rPr>
          <w:rStyle w:val="AklamaBavurusu"/>
        </w:rPr>
        <w:commentReference w:id="477"/>
      </w:r>
      <w:r w:rsidR="00370C84">
        <w:rPr>
          <w:noProof/>
        </w:rPr>
        <w:t xml:space="preserve">. </w:t>
      </w:r>
    </w:p>
    <w:p w14:paraId="276D932C" w14:textId="1A8F036E" w:rsidR="00A51531" w:rsidRDefault="00A43579" w:rsidP="00A41CBE">
      <w:pPr>
        <w:spacing w:line="360" w:lineRule="auto"/>
        <w:rPr>
          <w:noProof/>
        </w:rPr>
      </w:pPr>
      <w:r>
        <w:rPr>
          <w:noProof/>
          <w:lang w:val="tr-TR" w:eastAsia="tr-TR"/>
        </w:rPr>
        <mc:AlternateContent>
          <mc:Choice Requires="wpg">
            <w:drawing>
              <wp:anchor distT="107950" distB="107950" distL="114300" distR="114300" simplePos="0" relativeHeight="251851776" behindDoc="0" locked="0" layoutInCell="1" allowOverlap="1" wp14:anchorId="481B083D" wp14:editId="7B83562B">
                <wp:simplePos x="0" y="0"/>
                <wp:positionH relativeFrom="margin">
                  <wp:align>left</wp:align>
                </wp:positionH>
                <wp:positionV relativeFrom="margin">
                  <wp:posOffset>1068705</wp:posOffset>
                </wp:positionV>
                <wp:extent cx="5575935" cy="3763645"/>
                <wp:effectExtent l="19050" t="19050" r="24765" b="8255"/>
                <wp:wrapTopAndBottom/>
                <wp:docPr id="17" name="Group 61"/>
                <wp:cNvGraphicFramePr/>
                <a:graphic xmlns:a="http://schemas.openxmlformats.org/drawingml/2006/main">
                  <a:graphicData uri="http://schemas.microsoft.com/office/word/2010/wordprocessingGroup">
                    <wpg:wgp>
                      <wpg:cNvGrpSpPr/>
                      <wpg:grpSpPr>
                        <a:xfrm>
                          <a:off x="0" y="0"/>
                          <a:ext cx="5575935" cy="3763645"/>
                          <a:chOff x="-111150" y="265934"/>
                          <a:chExt cx="5349785" cy="1553341"/>
                        </a:xfrm>
                      </wpg:grpSpPr>
                      <wps:wsp>
                        <wps:cNvPr id="19" name="Text Box 57"/>
                        <wps:cNvSpPr txBox="1"/>
                        <wps:spPr>
                          <a:xfrm>
                            <a:off x="0" y="1638300"/>
                            <a:ext cx="5210175" cy="180975"/>
                          </a:xfrm>
                          <a:prstGeom prst="rect">
                            <a:avLst/>
                          </a:prstGeom>
                          <a:solidFill>
                            <a:prstClr val="white"/>
                          </a:solidFill>
                          <a:ln>
                            <a:noFill/>
                          </a:ln>
                          <a:effectLst/>
                        </wps:spPr>
                        <wps:txbx>
                          <w:txbxContent>
                            <w:p w14:paraId="60685538" w14:textId="2B4901F9" w:rsidR="00783C1B" w:rsidRPr="005F13E0" w:rsidRDefault="00783C1B" w:rsidP="009C0833">
                              <w:pPr>
                                <w:pStyle w:val="ResimYazs"/>
                                <w:spacing w:line="276" w:lineRule="auto"/>
                                <w:rPr>
                                  <w:sz w:val="24"/>
                                  <w:szCs w:val="20"/>
                                </w:rPr>
                              </w:pPr>
                              <w:bookmarkStart w:id="478" w:name="_Toc6679612"/>
                              <w:r>
                                <w:t xml:space="preserve">Figure </w:t>
                              </w:r>
                              <w:r>
                                <w:fldChar w:fldCharType="begin"/>
                              </w:r>
                              <w:r>
                                <w:instrText xml:space="preserve"> SEQ Figure \* ARABIC </w:instrText>
                              </w:r>
                              <w:r>
                                <w:fldChar w:fldCharType="separate"/>
                              </w:r>
                              <w:r>
                                <w:rPr>
                                  <w:noProof/>
                                </w:rPr>
                                <w:t>5</w:t>
                              </w:r>
                              <w:r>
                                <w:fldChar w:fldCharType="end"/>
                              </w:r>
                              <w:r>
                                <w:t xml:space="preserve">: </w:t>
                              </w:r>
                              <w:r w:rsidRPr="009C0833">
                                <w:t>Sample Turkish Tweets Related with a Security Incident</w:t>
                              </w:r>
                              <w:bookmarkEnd w:id="478"/>
                            </w:p>
                            <w:p w14:paraId="1D9A2268" w14:textId="77777777" w:rsidR="00783C1B" w:rsidRPr="005F13E0" w:rsidRDefault="00783C1B" w:rsidP="009C0833">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Picture 6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bwMode="auto">
                          <a:xfrm>
                            <a:off x="-111150" y="265934"/>
                            <a:ext cx="5349785" cy="1231110"/>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81B083D" id="_x0000_s1038" style="position:absolute;left:0;text-align:left;margin-left:0;margin-top:84.15pt;width:439.05pt;height:296.35pt;z-index:251851776;mso-wrap-distance-top:8.5pt;mso-wrap-distance-bottom:8.5pt;mso-position-horizontal:left;mso-position-horizontal-relative:margin;mso-position-vertical-relative:margin;mso-width-relative:margin;mso-height-relative:margin" coordorigin="-1111,2659" coordsize="53497,15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">
                <v:shape id="Text Box 57" o:spid="_x0000_s1039" type="#_x0000_t202" style="position:absolute;top:16383;width:521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60685538" w14:textId="2B4901F9" w:rsidR="00783C1B" w:rsidRPr="005F13E0" w:rsidRDefault="00783C1B" w:rsidP="009C0833">
                        <w:pPr>
                          <w:pStyle w:val="ResimYazs"/>
                          <w:spacing w:line="276" w:lineRule="auto"/>
                          <w:rPr>
                            <w:sz w:val="24"/>
                            <w:szCs w:val="20"/>
                          </w:rPr>
                        </w:pPr>
                        <w:bookmarkStart w:id="484" w:name="_Toc6679612"/>
                        <w:r>
                          <w:t xml:space="preserve">Figure </w:t>
                        </w:r>
                        <w:r>
                          <w:fldChar w:fldCharType="begin"/>
                        </w:r>
                        <w:r>
                          <w:instrText xml:space="preserve"> SEQ Figure \* ARABIC </w:instrText>
                        </w:r>
                        <w:r>
                          <w:fldChar w:fldCharType="separate"/>
                        </w:r>
                        <w:r>
                          <w:rPr>
                            <w:noProof/>
                          </w:rPr>
                          <w:t>5</w:t>
                        </w:r>
                        <w:r>
                          <w:fldChar w:fldCharType="end"/>
                        </w:r>
                        <w:r>
                          <w:t xml:space="preserve">: </w:t>
                        </w:r>
                        <w:r w:rsidRPr="009C0833">
                          <w:t>Sample Turkish Tweets Related with a Security Incident</w:t>
                        </w:r>
                        <w:bookmarkEnd w:id="484"/>
                      </w:p>
                      <w:p w14:paraId="1D9A2268" w14:textId="77777777" w:rsidR="00783C1B" w:rsidRPr="005F13E0" w:rsidRDefault="00783C1B" w:rsidP="009C0833">
                        <w:pPr>
                          <w:pStyle w:val="ResimYazs"/>
                          <w:rPr>
                            <w:sz w:val="24"/>
                            <w:szCs w:val="20"/>
                          </w:rPr>
                        </w:pPr>
                      </w:p>
                    </w:txbxContent>
                  </v:textbox>
                </v:shape>
                <v:shape id="Picture 60" o:spid="_x0000_s1040" type="#_x0000_t75" style="position:absolute;left:-1111;top:2659;width:53497;height:1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" stroked="t" strokecolor="#d9d9d9">
                  <v:imagedata r:id="rId34" o:title=""/>
                  <v:path arrowok="t"/>
                </v:shape>
                <w10:wrap type="topAndBottom" anchorx="margin" anchory="margin"/>
              </v:group>
            </w:pict>
          </mc:Fallback>
        </mc:AlternateContent>
      </w:r>
    </w:p>
    <w:p w14:paraId="212A9F32" w14:textId="648BE6AF" w:rsidR="00427803" w:rsidRDefault="00A41CBE" w:rsidP="003B5DAA">
      <w:pPr>
        <w:pStyle w:val="Balk3"/>
        <w:rPr>
          <w:noProof/>
        </w:rPr>
      </w:pPr>
      <w:bookmarkStart w:id="479" w:name="_Toc6680618"/>
      <w:r>
        <w:rPr>
          <w:noProof/>
        </w:rPr>
        <w:t>T</w:t>
      </w:r>
      <w:r w:rsidR="00A82317" w:rsidRPr="007E1CF6">
        <w:rPr>
          <w:noProof/>
        </w:rPr>
        <w:t>witter</w:t>
      </w:r>
      <w:r>
        <w:rPr>
          <w:noProof/>
        </w:rPr>
        <w:t xml:space="preserve"> </w:t>
      </w:r>
      <w:r w:rsidRPr="003B5DAA">
        <w:t>API</w:t>
      </w:r>
      <w:bookmarkEnd w:id="479"/>
    </w:p>
    <w:p w14:paraId="661DA409" w14:textId="77777777" w:rsidR="000B6917" w:rsidRPr="000B6917" w:rsidRDefault="000B6917" w:rsidP="000B6917"/>
    <w:p w14:paraId="11345602" w14:textId="51C18145" w:rsidR="009C0833" w:rsidDel="00A94DC2" w:rsidRDefault="000B6917" w:rsidP="000233D9">
      <w:pPr>
        <w:spacing w:line="360" w:lineRule="auto"/>
        <w:ind w:firstLine="720"/>
        <w:rPr>
          <w:del w:id="480" w:author="Cengiz Acarturk" w:date="2019-04-24T12:07:00Z"/>
          <w:noProof/>
        </w:rPr>
      </w:pPr>
      <w:r w:rsidRPr="000B6917">
        <w:rPr>
          <w:noProof/>
        </w:rPr>
        <w:t xml:space="preserve">The Twitter API is </w:t>
      </w:r>
      <w:r w:rsidR="00D86051">
        <w:rPr>
          <w:noProof/>
        </w:rPr>
        <w:t xml:space="preserve">a </w:t>
      </w:r>
      <w:r w:rsidRPr="000B6917">
        <w:rPr>
          <w:noProof/>
        </w:rPr>
        <w:t>set of URLs</w:t>
      </w:r>
      <w:r>
        <w:rPr>
          <w:noProof/>
        </w:rPr>
        <w:t>. The URLs can</w:t>
      </w:r>
      <w:del w:id="481" w:author="Cengiz Acarturk" w:date="2019-04-24T12:07:00Z">
        <w:r w:rsidRPr="000B6917" w:rsidDel="0028072C">
          <w:rPr>
            <w:noProof/>
          </w:rPr>
          <w:delText>t</w:delText>
        </w:r>
      </w:del>
      <w:r w:rsidRPr="000B6917">
        <w:rPr>
          <w:noProof/>
        </w:rPr>
        <w:t xml:space="preserve"> take parameters</w:t>
      </w:r>
      <w:r>
        <w:rPr>
          <w:noProof/>
        </w:rPr>
        <w:t xml:space="preserve"> and</w:t>
      </w:r>
      <w:r w:rsidRPr="000B6917">
        <w:rPr>
          <w:noProof/>
        </w:rPr>
        <w:t xml:space="preserve"> let </w:t>
      </w:r>
      <w:r>
        <w:rPr>
          <w:noProof/>
        </w:rPr>
        <w:t>users</w:t>
      </w:r>
      <w:r w:rsidRPr="000B6917">
        <w:rPr>
          <w:noProof/>
        </w:rPr>
        <w:t xml:space="preserve"> access </w:t>
      </w:r>
      <w:r>
        <w:rPr>
          <w:noProof/>
        </w:rPr>
        <w:t>lots of</w:t>
      </w:r>
      <w:r w:rsidRPr="000B6917">
        <w:rPr>
          <w:noProof/>
        </w:rPr>
        <w:t xml:space="preserve"> Twitter</w:t>
      </w:r>
      <w:r>
        <w:rPr>
          <w:noProof/>
        </w:rPr>
        <w:t xml:space="preserve"> features like finding tweets which contain a set of specific words and so on</w:t>
      </w:r>
      <w:r w:rsidRPr="000B6917">
        <w:rPr>
          <w:noProof/>
        </w:rPr>
        <w:t xml:space="preserve">. </w:t>
      </w:r>
    </w:p>
    <w:p w14:paraId="31C047BC" w14:textId="2A2B9C43" w:rsidR="00427803" w:rsidRPr="007E1CF6" w:rsidRDefault="007263C3" w:rsidP="00A94DC2">
      <w:pPr>
        <w:spacing w:line="360" w:lineRule="auto"/>
        <w:rPr>
          <w:noProof/>
        </w:rPr>
      </w:pPr>
      <w:r w:rsidRPr="007E1CF6">
        <w:rPr>
          <w:noProof/>
        </w:rPr>
        <w:t>T</w:t>
      </w:r>
      <w:r w:rsidR="00427803" w:rsidRPr="007E1CF6">
        <w:rPr>
          <w:noProof/>
        </w:rPr>
        <w:t>witter provides several APIs to get tweets:</w:t>
      </w:r>
    </w:p>
    <w:p w14:paraId="7B4D98D5" w14:textId="0AFF2261" w:rsidR="00676277" w:rsidRDefault="00676277" w:rsidP="000233D9">
      <w:pPr>
        <w:spacing w:line="360" w:lineRule="auto"/>
        <w:ind w:firstLine="576"/>
        <w:rPr>
          <w:noProof/>
        </w:rPr>
      </w:pPr>
      <w:r>
        <w:rPr>
          <w:noProof/>
        </w:rPr>
        <w:t xml:space="preserve">Twitter’s </w:t>
      </w:r>
      <w:r w:rsidR="00427803" w:rsidRPr="007E1CF6">
        <w:rPr>
          <w:noProof/>
        </w:rPr>
        <w:t xml:space="preserve">REST API </w:t>
      </w:r>
      <w:r>
        <w:rPr>
          <w:noProof/>
        </w:rPr>
        <w:t>allows users to get tweets which or search terms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59D918" w14:textId="65803F2C" w:rsidR="00F757F3" w:rsidRPr="007E1CF6" w:rsidRDefault="00A819E4" w:rsidP="000233D9">
      <w:pPr>
        <w:spacing w:line="360" w:lineRule="auto"/>
        <w:ind w:firstLine="576"/>
        <w:rPr>
          <w:noProof/>
        </w:rPr>
      </w:pPr>
      <w:r>
        <w:rPr>
          <w:noProof/>
        </w:rPr>
        <w:lastRenderedPageBreak/>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 xml:space="preserve">Its </w:t>
      </w:r>
      <w:r w:rsidR="00490A1C">
        <w:rPr>
          <w:noProof/>
        </w:rPr>
        <w:t>typic</w:t>
      </w:r>
      <w:r>
        <w:rPr>
          <w:noProof/>
        </w:rPr>
        <w:t xml:space="preserve">al usage is when doing analytics over live campaigns on Twitter and so </w:t>
      </w:r>
      <w:commentRangeStart w:id="482"/>
      <w:r>
        <w:rPr>
          <w:noProof/>
        </w:rPr>
        <w:t>on</w:t>
      </w:r>
      <w:commentRangeEnd w:id="482"/>
      <w:r w:rsidR="00A94DC2">
        <w:rPr>
          <w:rStyle w:val="AklamaBavurusu"/>
        </w:rPr>
        <w:commentReference w:id="482"/>
      </w:r>
      <w:r>
        <w:rPr>
          <w:noProof/>
        </w:rPr>
        <w:t>.</w:t>
      </w:r>
    </w:p>
    <w:p w14:paraId="34553FEF" w14:textId="62DB9527" w:rsidR="00B144B9" w:rsidRPr="007E1CF6" w:rsidRDefault="00A82317" w:rsidP="00A82317">
      <w:pPr>
        <w:pStyle w:val="Balk2"/>
        <w:rPr>
          <w:noProof/>
        </w:rPr>
      </w:pPr>
      <w:bookmarkStart w:id="483" w:name="_Toc6680619"/>
      <w:r w:rsidRPr="007E1CF6">
        <w:rPr>
          <w:noProof/>
        </w:rPr>
        <w:t>H</w:t>
      </w:r>
      <w:r w:rsidR="00FA7277" w:rsidRPr="007E1CF6">
        <w:rPr>
          <w:noProof/>
        </w:rPr>
        <w:t>ü</w:t>
      </w:r>
      <w:r w:rsidRPr="007E1CF6">
        <w:rPr>
          <w:noProof/>
        </w:rPr>
        <w:t xml:space="preserve">rriyet </w:t>
      </w:r>
      <w:r w:rsidR="009B6278" w:rsidRPr="007E1CF6">
        <w:rPr>
          <w:noProof/>
        </w:rPr>
        <w:t>Turkish Newspaper as a Data Source</w:t>
      </w:r>
      <w:bookmarkEnd w:id="483"/>
    </w:p>
    <w:p w14:paraId="1CF5F327" w14:textId="11589E68" w:rsidR="00186106" w:rsidRPr="007E1CF6" w:rsidRDefault="00186106" w:rsidP="00186106">
      <w:pPr>
        <w:numPr>
          <w:ilvl w:val="2"/>
          <w:numId w:val="40"/>
        </w:numPr>
        <w:rPr>
          <w:iCs/>
          <w:noProof/>
        </w:rPr>
      </w:pPr>
      <w:r w:rsidRPr="007E1CF6">
        <w:rPr>
          <w:iCs/>
          <w:noProof/>
        </w:rPr>
        <w:t>What is Hurriyet Newspaper?</w:t>
      </w:r>
    </w:p>
    <w:p w14:paraId="3C5CC7BC" w14:textId="2FDCF81A" w:rsidR="00A37C4D" w:rsidRPr="007E1CF6" w:rsidRDefault="004E3D73" w:rsidP="000233D9">
      <w:pPr>
        <w:spacing w:line="360" w:lineRule="auto"/>
        <w:ind w:firstLine="720"/>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F94711">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[14]","plainTextFormattedCitation":"[14]","previouslyFormattedCitation":"[14]"},"properties":{"noteIndex":0},"schema":"https://github.com/citation-style-language/schema/raw/master/csl-citation.json"}</w:instrText>
      </w:r>
      <w:r w:rsidR="00186106" w:rsidRPr="007E1CF6">
        <w:rPr>
          <w:noProof/>
        </w:rPr>
        <w:fldChar w:fldCharType="separate"/>
      </w:r>
      <w:r w:rsidR="00F94711" w:rsidRPr="00F94711">
        <w:rPr>
          <w:noProof/>
        </w:rPr>
        <w:t>[14]</w:t>
      </w:r>
      <w:r w:rsidR="00186106" w:rsidRPr="007E1CF6">
        <w:rPr>
          <w:noProof/>
        </w:rPr>
        <w:fldChar w:fldCharType="end"/>
      </w:r>
    </w:p>
    <w:p w14:paraId="390C894C" w14:textId="0496DEB5" w:rsidR="00186106" w:rsidRPr="007E1CF6" w:rsidRDefault="00186106" w:rsidP="00186106">
      <w:pPr>
        <w:numPr>
          <w:ilvl w:val="2"/>
          <w:numId w:val="40"/>
        </w:numPr>
        <w:rPr>
          <w:iCs/>
          <w:noProof/>
        </w:rPr>
      </w:pPr>
      <w:r w:rsidRPr="007E1CF6">
        <w:rPr>
          <w:iCs/>
          <w:noProof/>
        </w:rPr>
        <w:t>Hurriyet Newspaper API</w:t>
      </w:r>
    </w:p>
    <w:p w14:paraId="2AEA82E6" w14:textId="3B5ACFEC" w:rsidR="00186106" w:rsidRPr="007E1CF6" w:rsidRDefault="00186106" w:rsidP="000233D9">
      <w:pPr>
        <w:spacing w:line="360" w:lineRule="auto"/>
        <w:ind w:firstLine="720"/>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it</w:t>
      </w:r>
      <w:r w:rsidR="005B605A" w:rsidRPr="007E1CF6">
        <w:rPr>
          <w:iCs/>
          <w:noProof/>
        </w:rPr>
        <w:t xml:space="preserve"> can be reached news, columns, writers, photo galleries and pages. </w:t>
      </w:r>
      <w:r w:rsidR="00B20C88" w:rsidRPr="007E1CF6">
        <w:rPr>
          <w:iCs/>
          <w:noProof/>
        </w:rPr>
        <w:t>Hürriyet API was established with a RESTful-based, resource-oriented architecture. Hürriyet data can be accessed via standard HTTP requests. The resultant set of results is in JSON format. Requests via the API are limited to 5 per second and 500 per hour to prevent abuse.</w:t>
      </w:r>
      <w:commentRangeStart w:id="484"/>
      <w:r w:rsidR="00B20C88" w:rsidRPr="007E1CF6">
        <w:rPr>
          <w:iCs/>
          <w:noProof/>
        </w:rPr>
        <w:fldChar w:fldCharType="begin" w:fldLock="1"/>
      </w:r>
      <w:r w:rsidR="00F94711">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[15]","plainTextFormattedCitation":"[15]","previouslyFormattedCitation":"[15]"},"properties":{"noteIndex":0},"schema":"https://github.com/citation-style-language/schema/raw/master/csl-citation.json"}</w:instrText>
      </w:r>
      <w:r w:rsidR="00B20C88" w:rsidRPr="007E1CF6">
        <w:rPr>
          <w:iCs/>
          <w:noProof/>
        </w:rPr>
        <w:fldChar w:fldCharType="separate"/>
      </w:r>
      <w:r w:rsidR="00F94711" w:rsidRPr="00F94711">
        <w:rPr>
          <w:iCs/>
          <w:noProof/>
        </w:rPr>
        <w:t>[15]</w:t>
      </w:r>
      <w:r w:rsidR="00B20C88" w:rsidRPr="007E1CF6">
        <w:rPr>
          <w:iCs/>
          <w:noProof/>
        </w:rPr>
        <w:fldChar w:fldCharType="end"/>
      </w:r>
      <w:commentRangeEnd w:id="484"/>
      <w:r w:rsidR="00A94DC2">
        <w:rPr>
          <w:rStyle w:val="AklamaBavurusu"/>
        </w:rPr>
        <w:commentReference w:id="484"/>
      </w:r>
    </w:p>
    <w:p w14:paraId="209632DC" w14:textId="436AC263" w:rsidR="00837D74" w:rsidRPr="007E1CF6" w:rsidRDefault="004650B6" w:rsidP="00837D74">
      <w:pPr>
        <w:numPr>
          <w:ilvl w:val="2"/>
          <w:numId w:val="40"/>
        </w:numPr>
        <w:rPr>
          <w:iCs/>
          <w:noProof/>
        </w:rPr>
      </w:pPr>
      <w:r w:rsidRPr="007E1CF6">
        <w:rPr>
          <w:iCs/>
          <w:noProof/>
        </w:rPr>
        <w:t>What is OData</w:t>
      </w:r>
    </w:p>
    <w:p w14:paraId="56B20C8F" w14:textId="3EEA9C3C" w:rsidR="004650B6" w:rsidRPr="007E1CF6" w:rsidRDefault="004650B6" w:rsidP="000233D9">
      <w:pPr>
        <w:spacing w:line="360" w:lineRule="auto"/>
        <w:ind w:firstLine="720"/>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With OData standards, you can quickly, without wasting much time on basic standards such as</w:t>
      </w:r>
      <w:r w:rsidR="00D86051">
        <w:rPr>
          <w:iCs/>
          <w:noProof/>
        </w:rPr>
        <w:t xml:space="preserve"> to</w:t>
      </w:r>
      <w:r w:rsidRPr="007E1CF6">
        <w:rPr>
          <w:iCs/>
          <w:noProof/>
        </w:rPr>
        <w:t xml:space="preserve"> request and response headers, status codes, HTTP methods (GET, POST and so on), and query options. </w:t>
      </w:r>
      <w:r w:rsidR="003954E8">
        <w:rPr>
          <w:iCs/>
          <w:noProof/>
        </w:rPr>
        <w:t>Y</w:t>
      </w:r>
      <w:r w:rsidRPr="007E1CF6">
        <w:rPr>
          <w:iCs/>
          <w:noProof/>
        </w:rPr>
        <w:t>ou can only create RESTful APIs by building business logic.</w:t>
      </w:r>
    </w:p>
    <w:p w14:paraId="1DF68A7D" w14:textId="49154A31" w:rsidR="007908BB" w:rsidRDefault="00D86051" w:rsidP="000233D9">
      <w:pPr>
        <w:spacing w:line="360" w:lineRule="auto"/>
        <w:ind w:firstLine="720"/>
        <w:rPr>
          <w:iCs/>
          <w:noProof/>
        </w:rPr>
      </w:pPr>
      <w:r>
        <w:rPr>
          <w:iCs/>
          <w:noProof/>
        </w:rPr>
        <w:t>Consuming OData services is easy</w:t>
      </w:r>
      <w:r w:rsidR="004650B6" w:rsidRPr="007E1CF6">
        <w:rPr>
          <w:iCs/>
          <w:noProof/>
        </w:rPr>
        <w:t xml:space="preserve">. OData metadata is </w:t>
      </w:r>
      <w:r w:rsidR="00490A1C">
        <w:rPr>
          <w:iCs/>
          <w:noProof/>
        </w:rPr>
        <w:t>quick</w:t>
      </w:r>
      <w:r w:rsidR="004650B6" w:rsidRPr="007E1CF6">
        <w:rPr>
          <w:iCs/>
          <w:noProof/>
        </w:rPr>
        <w:t>ly rendered by the client - interpretable. Therefore, integration into powerful and expandable client applications can be done quickly and easily.</w:t>
      </w:r>
    </w:p>
    <w:p w14:paraId="65DB608A" w14:textId="77777777" w:rsidR="007505F9" w:rsidRPr="007E1CF6" w:rsidRDefault="007505F9" w:rsidP="007908BB">
      <w:pPr>
        <w:spacing w:line="360" w:lineRule="auto"/>
        <w:rPr>
          <w:iCs/>
          <w:noProof/>
        </w:rPr>
      </w:pPr>
    </w:p>
    <w:p w14:paraId="726512F1" w14:textId="24B9B81D" w:rsidR="004650B6" w:rsidRPr="007E1CF6" w:rsidRDefault="004650B6" w:rsidP="00837D74">
      <w:pPr>
        <w:numPr>
          <w:ilvl w:val="2"/>
          <w:numId w:val="40"/>
        </w:numPr>
        <w:rPr>
          <w:iCs/>
          <w:noProof/>
        </w:rPr>
      </w:pPr>
      <w:r w:rsidRPr="007E1CF6">
        <w:rPr>
          <w:iCs/>
          <w:noProof/>
        </w:rPr>
        <w:lastRenderedPageBreak/>
        <w:t>Hürriyet API - OData Usage</w:t>
      </w:r>
    </w:p>
    <w:p w14:paraId="42860D9C" w14:textId="511A570A" w:rsidR="004650B6" w:rsidRPr="007E1CF6" w:rsidRDefault="004650B6" w:rsidP="000233D9">
      <w:pPr>
        <w:spacing w:line="360" w:lineRule="auto"/>
        <w:ind w:firstLine="720"/>
        <w:rPr>
          <w:iCs/>
          <w:noProof/>
        </w:rPr>
      </w:pPr>
      <w:r w:rsidRPr="007E1CF6">
        <w:rPr>
          <w:iCs/>
          <w:noProof/>
        </w:rPr>
        <w:t>The OData structure has a unique query structure. Below are some of the most basic query keywords and their functionality briefly outlined:</w:t>
      </w:r>
    </w:p>
    <w:p w14:paraId="3F1A8A9D" w14:textId="00561509" w:rsidR="004650B6" w:rsidRPr="007E1CF6" w:rsidRDefault="004650B6" w:rsidP="004650B6">
      <w:pPr>
        <w:rPr>
          <w:iCs/>
          <w:noProof/>
        </w:rPr>
      </w:pPr>
      <w:r w:rsidRPr="007E1CF6">
        <w:rPr>
          <w:iCs/>
          <w:noProof/>
        </w:rPr>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02E7583" w:rsidR="007A7FDC" w:rsidRPr="007E1CF6" w:rsidRDefault="007A7FDC" w:rsidP="004650B6">
      <w:pPr>
        <w:pStyle w:val="ListeParagraf"/>
        <w:numPr>
          <w:ilvl w:val="0"/>
          <w:numId w:val="45"/>
        </w:numPr>
        <w:rPr>
          <w:iCs/>
          <w:noProof/>
        </w:rPr>
      </w:pPr>
      <w:r w:rsidRPr="007E1CF6">
        <w:rPr>
          <w:iCs/>
          <w:noProof/>
        </w:rPr>
        <w:t>https://api.hurriyet.com.tr/v1/articles?$select=Title</w:t>
      </w:r>
    </w:p>
    <w:p w14:paraId="35FE9D5F" w14:textId="3DF4BEC3" w:rsidR="004650B6" w:rsidRPr="007E1CF6" w:rsidRDefault="004650B6" w:rsidP="000233D9">
      <w:pPr>
        <w:spacing w:line="360" w:lineRule="auto"/>
        <w:ind w:firstLine="360"/>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685E50DB" w:rsidR="007A7FDC" w:rsidRPr="007E1CF6" w:rsidRDefault="007A7FDC" w:rsidP="00D34DC0">
      <w:pPr>
        <w:pStyle w:val="ListeParagraf"/>
        <w:numPr>
          <w:ilvl w:val="0"/>
          <w:numId w:val="45"/>
        </w:numPr>
        <w:rPr>
          <w:iCs/>
          <w:noProof/>
        </w:rPr>
      </w:pPr>
      <w:r w:rsidRPr="007E1CF6">
        <w:rPr>
          <w:iCs/>
          <w:noProof/>
        </w:rPr>
        <w:t>https://api.hurriyet.com.tr/v1/articles?$select=Files&amp;$expand=Files</w:t>
      </w:r>
    </w:p>
    <w:p w14:paraId="7A105C7C" w14:textId="0171ADD3" w:rsidR="004650B6" w:rsidRPr="007E1CF6" w:rsidRDefault="004650B6" w:rsidP="004650B6">
      <w:pPr>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0FDF617A" w:rsidR="001E22E6" w:rsidRPr="00F548E8" w:rsidRDefault="00D34DC0" w:rsidP="004650B6">
      <w:pPr>
        <w:pStyle w:val="ListeParagraf"/>
        <w:numPr>
          <w:ilvl w:val="0"/>
          <w:numId w:val="45"/>
        </w:numPr>
        <w:rPr>
          <w:iCs/>
          <w:noProof/>
        </w:rPr>
      </w:pPr>
      <w:r w:rsidRPr="007E1CF6">
        <w:rPr>
          <w:iCs/>
          <w:noProof/>
        </w:rPr>
        <w:t>https://api.hurriyet.com.tr/v1/articles?$filter=Path eq '/gundem/'</w:t>
      </w:r>
    </w:p>
    <w:p w14:paraId="3EAF22E4" w14:textId="5FF6FD9C" w:rsidR="004650B6" w:rsidRPr="007E1CF6" w:rsidRDefault="00E230CD" w:rsidP="000233D9">
      <w:pPr>
        <w:spacing w:line="360" w:lineRule="auto"/>
        <w:ind w:firstLine="360"/>
        <w:rPr>
          <w:iCs/>
          <w:noProof/>
        </w:rPr>
      </w:pPr>
      <w:r>
        <w:rPr>
          <w:iCs/>
          <w:noProof/>
        </w:rPr>
        <w:t>Users</w:t>
      </w:r>
      <w:r w:rsidR="004650B6" w:rsidRPr="007E1CF6">
        <w:rPr>
          <w:iCs/>
          <w:noProof/>
        </w:rPr>
        <w:t xml:space="preserve"> can also use these keywords together to increase the number of filters in the result set and make it easier to reach the desired result set. </w:t>
      </w:r>
    </w:p>
    <w:p w14:paraId="56E77DDF" w14:textId="1E4E90CA" w:rsidR="004650B6" w:rsidRPr="007E1CF6" w:rsidRDefault="004650B6" w:rsidP="000233D9">
      <w:pPr>
        <w:spacing w:line="360" w:lineRule="auto"/>
        <w:ind w:firstLine="360"/>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F548E8">
      <w:pPr>
        <w:pStyle w:val="ListeParagraf"/>
        <w:numPr>
          <w:ilvl w:val="0"/>
          <w:numId w:val="45"/>
        </w:numPr>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F548E8">
      <w:pPr>
        <w:pStyle w:val="ListeParagraf"/>
        <w:numPr>
          <w:ilvl w:val="0"/>
          <w:numId w:val="45"/>
        </w:numPr>
        <w:rPr>
          <w:iCs/>
          <w:noProof/>
        </w:rPr>
      </w:pPr>
      <w:r w:rsidRPr="00F548E8">
        <w:rPr>
          <w:iCs/>
          <w:noProof/>
        </w:rPr>
        <w:t>Columns in the system</w:t>
      </w:r>
    </w:p>
    <w:p w14:paraId="390ADAF6" w14:textId="3DFD453C" w:rsidR="004650B6" w:rsidRPr="00F548E8" w:rsidRDefault="004650B6" w:rsidP="00F548E8">
      <w:pPr>
        <w:pStyle w:val="ListeParagraf"/>
        <w:numPr>
          <w:ilvl w:val="0"/>
          <w:numId w:val="45"/>
        </w:numPr>
        <w:rPr>
          <w:iCs/>
          <w:noProof/>
        </w:rPr>
      </w:pPr>
      <w:r w:rsidRPr="00F548E8">
        <w:rPr>
          <w:iCs/>
          <w:noProof/>
        </w:rPr>
        <w:t>In-system photo galleries</w:t>
      </w:r>
    </w:p>
    <w:p w14:paraId="707EE4B5" w14:textId="53713F63" w:rsidR="004650B6" w:rsidRPr="00F548E8" w:rsidRDefault="004650B6" w:rsidP="00F548E8">
      <w:pPr>
        <w:pStyle w:val="ListeParagraf"/>
        <w:numPr>
          <w:ilvl w:val="0"/>
          <w:numId w:val="45"/>
        </w:numPr>
        <w:rPr>
          <w:iCs/>
          <w:noProof/>
        </w:rPr>
      </w:pPr>
      <w:r w:rsidRPr="00F548E8">
        <w:rPr>
          <w:iCs/>
          <w:noProof/>
        </w:rPr>
        <w:t>The pages in the system and the pages assigned to the pages</w:t>
      </w:r>
    </w:p>
    <w:p w14:paraId="4F18EFAF" w14:textId="0B1C990D" w:rsidR="004650B6" w:rsidRPr="00F548E8" w:rsidRDefault="004650B6" w:rsidP="00F548E8">
      <w:pPr>
        <w:pStyle w:val="ListeParagraf"/>
        <w:numPr>
          <w:ilvl w:val="0"/>
          <w:numId w:val="45"/>
        </w:numPr>
        <w:rPr>
          <w:iCs/>
          <w:noProof/>
        </w:rPr>
      </w:pPr>
      <w:r w:rsidRPr="00F548E8">
        <w:rPr>
          <w:iCs/>
          <w:noProof/>
        </w:rPr>
        <w:t>Folders in the system</w:t>
      </w:r>
    </w:p>
    <w:p w14:paraId="0AAFF733" w14:textId="0C49044A" w:rsidR="004650B6" w:rsidRDefault="004650B6" w:rsidP="00F548E8">
      <w:pPr>
        <w:pStyle w:val="ListeParagraf"/>
        <w:numPr>
          <w:ilvl w:val="0"/>
          <w:numId w:val="45"/>
        </w:numPr>
        <w:rPr>
          <w:iCs/>
          <w:noProof/>
        </w:rPr>
      </w:pPr>
      <w:r w:rsidRPr="00F548E8">
        <w:rPr>
          <w:iCs/>
          <w:noProof/>
        </w:rPr>
        <w:t>Writers</w:t>
      </w:r>
    </w:p>
    <w:p w14:paraId="68363CB5" w14:textId="32E73450" w:rsidR="00F548E8" w:rsidRDefault="00F548E8" w:rsidP="000233D9">
      <w:pPr>
        <w:spacing w:line="276" w:lineRule="auto"/>
        <w:ind w:firstLine="360"/>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w:t>
      </w:r>
      <w:commentRangeStart w:id="485"/>
      <w:r w:rsidRPr="00F548E8">
        <w:rPr>
          <w:iCs/>
          <w:noProof/>
        </w:rPr>
        <w:t>hour</w:t>
      </w:r>
      <w:commentRangeEnd w:id="485"/>
      <w:r w:rsidR="00A94DC2">
        <w:rPr>
          <w:rStyle w:val="AklamaBavurusu"/>
        </w:rPr>
        <w:commentReference w:id="485"/>
      </w:r>
      <w:r w:rsidRPr="00F548E8">
        <w:rPr>
          <w:iCs/>
          <w:noProof/>
        </w:rPr>
        <w:t>.</w:t>
      </w:r>
    </w:p>
    <w:p w14:paraId="2C4D15C3" w14:textId="79E710B5" w:rsidR="00F548E8" w:rsidRDefault="00F548E8" w:rsidP="00F548E8">
      <w:pPr>
        <w:pStyle w:val="Balk2"/>
        <w:rPr>
          <w:noProof/>
        </w:rPr>
      </w:pPr>
      <w:bookmarkStart w:id="486" w:name="_Toc6680620"/>
      <w:r>
        <w:rPr>
          <w:noProof/>
        </w:rPr>
        <w:lastRenderedPageBreak/>
        <w:t>Python Programming Language</w:t>
      </w:r>
      <w:bookmarkEnd w:id="486"/>
    </w:p>
    <w:p w14:paraId="4A7ED8AF" w14:textId="23A7D6AF" w:rsidR="004B42F9" w:rsidRPr="004B42F9" w:rsidRDefault="004B42F9" w:rsidP="000233D9">
      <w:pPr>
        <w:spacing w:line="360" w:lineRule="auto"/>
        <w:ind w:firstLine="576"/>
      </w:pPr>
      <w:r>
        <w:t>“</w:t>
      </w:r>
      <w:r w:rsidRPr="004B42F9">
        <w:t>Python is an interpreted, object-oriented, high-level programming language with dynamic semantics.</w:t>
      </w:r>
      <w:r>
        <w:t>”</w:t>
      </w:r>
      <w:r w:rsidR="00021CCB">
        <w:fldChar w:fldCharType="begin" w:fldLock="1"/>
      </w:r>
      <w:r w:rsidR="00021CCB">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[16]","plainTextFormattedCitation":"[16]","previouslyFormattedCitation":"[16]"},"properties":{"noteIndex":0},"schema":"https://github.com/citation-style-language/schema/raw/master/csl-citation.json"}</w:instrText>
      </w:r>
      <w:r w:rsidR="00021CCB">
        <w:fldChar w:fldCharType="separate"/>
      </w:r>
      <w:r w:rsidR="00021CCB" w:rsidRPr="00021CCB">
        <w:rPr>
          <w:noProof/>
        </w:rPr>
        <w:t>[16]</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 xml:space="preserve">structured programming, functional programming </w:t>
      </w:r>
      <w:r w:rsidR="00B218AE">
        <w:t>and so on. It has enough frameworks and A</w:t>
      </w:r>
      <w:r w:rsidR="00687FBE">
        <w:t>PI</w:t>
      </w:r>
      <w:r w:rsidR="00B218AE">
        <w:t xml:space="preserve"> to work on </w:t>
      </w:r>
      <w:r w:rsidR="00021CCB">
        <w:t>c</w:t>
      </w:r>
      <w:r w:rsidR="00B218AE">
        <w:t xml:space="preserve">ognitive </w:t>
      </w:r>
      <w:r w:rsidR="00021CCB">
        <w:t>s</w:t>
      </w:r>
      <w:r w:rsidR="00B218AE">
        <w:t xml:space="preserve">cience, text mining, NLP like areas. It is fast enough and learning it is easy.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analysis because it was already used so widely in other parts of the company.</w:t>
      </w:r>
      <w:r w:rsidR="00021CCB">
        <w:fldChar w:fldCharType="begin" w:fldLock="1"/>
      </w:r>
      <w:r w:rsidR="0074113F">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[17]","plainTextFormattedCitation":"[17]","previouslyFormattedCitation":"[17]"},"properties":{"noteIndex":0},"schema":"https://github.com/citation-style-language/schema/raw/master/csl-citation.json"}</w:instrText>
      </w:r>
      <w:r w:rsidR="00021CCB">
        <w:fldChar w:fldCharType="separate"/>
      </w:r>
      <w:r w:rsidR="00021CCB" w:rsidRPr="00021CCB">
        <w:rPr>
          <w:noProof/>
        </w:rPr>
        <w:t>[17]</w:t>
      </w:r>
      <w:r w:rsidR="00021CCB">
        <w:fldChar w:fldCharType="end"/>
      </w:r>
      <w:r w:rsidR="00021CCB">
        <w:t xml:space="preserve"> In my thesis, I use Python version 3.6.</w:t>
      </w:r>
      <w:commentRangeStart w:id="487"/>
      <w:r w:rsidR="00021CCB">
        <w:t>6</w:t>
      </w:r>
      <w:commentRangeEnd w:id="487"/>
      <w:r w:rsidR="00A94DC2">
        <w:rPr>
          <w:rStyle w:val="AklamaBavurusu"/>
        </w:rPr>
        <w:commentReference w:id="487"/>
      </w:r>
      <w:r w:rsidR="00021CCB">
        <w:t>.</w:t>
      </w:r>
    </w:p>
    <w:p w14:paraId="2F47FA3C" w14:textId="2DCFC176" w:rsidR="003B5DAA" w:rsidRDefault="003B5DAA" w:rsidP="003B5DAA">
      <w:pPr>
        <w:pStyle w:val="Balk2"/>
        <w:rPr>
          <w:noProof/>
        </w:rPr>
      </w:pPr>
      <w:bookmarkStart w:id="488" w:name="_Toc6680621"/>
      <w:r>
        <w:rPr>
          <w:noProof/>
        </w:rPr>
        <w:t>Istanbul Technical University NLP API</w:t>
      </w:r>
      <w:bookmarkEnd w:id="488"/>
    </w:p>
    <w:p w14:paraId="30925862" w14:textId="58F17D23" w:rsidR="0074113F" w:rsidRDefault="0074113F" w:rsidP="000233D9">
      <w:pPr>
        <w:spacing w:line="360" w:lineRule="auto"/>
        <w:ind w:firstLine="576"/>
      </w:pPr>
      <w:r>
        <w:t xml:space="preserve">Turkish NLP Tools and APIs developed by </w:t>
      </w:r>
      <w:r w:rsidR="003954E8">
        <w:t xml:space="preserve">the </w:t>
      </w:r>
      <w:r>
        <w:t>Natural Language Processing group at Istanbul Technical University.</w:t>
      </w:r>
      <w:r w:rsidR="00243811">
        <w:t xml:space="preserve"> </w:t>
      </w:r>
      <w:r>
        <w:t>The program is available at</w:t>
      </w:r>
      <w:r w:rsidR="00C13751">
        <w:t xml:space="preserve"> </w:t>
      </w:r>
      <w:r>
        <w:t>“</w:t>
      </w:r>
      <w:r w:rsidRPr="0074113F">
        <w:t>tools.nlp.itu.edu.tr</w:t>
      </w:r>
      <w:r>
        <w:t>” website.</w:t>
      </w:r>
      <w:r>
        <w:fldChar w:fldCharType="begin" w:fldLock="1"/>
      </w:r>
      <w:r w:rsidR="00EE050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[9]","plainTextFormattedCitation":"[9]","previouslyFormattedCitation":"[9]"},"properties":{"noteIndex":0},"schema":"https://github.com/citation-style-language/schema/raw/master/csl-citation.json"}</w:instrText>
      </w:r>
      <w:r>
        <w:fldChar w:fldCharType="separate"/>
      </w:r>
      <w:r w:rsidRPr="0074113F">
        <w:rPr>
          <w:noProof/>
        </w:rPr>
        <w:t>[9]</w:t>
      </w:r>
      <w:r>
        <w:fldChar w:fldCharType="end"/>
      </w:r>
      <w:r w:rsidR="00EE0500">
        <w:t xml:space="preserve">  The </w:t>
      </w:r>
      <w:r w:rsidR="003954E8">
        <w:t>API</w:t>
      </w:r>
      <w:r w:rsidR="00EE0500">
        <w:t xml:space="preserve"> is free to use for academic purposes. To be able to use the API, it is needed a token. </w:t>
      </w:r>
      <w:r w:rsidR="00B25DEB">
        <w:t>I</w:t>
      </w:r>
      <w:r w:rsidR="00EE0500">
        <w:t>t is needed an account</w:t>
      </w:r>
      <w:r w:rsidR="00B25DEB">
        <w:t xml:space="preserve"> for the token</w:t>
      </w:r>
      <w:r w:rsidR="00EE0500">
        <w:t xml:space="preserve">. </w:t>
      </w:r>
      <w:r w:rsidR="00535157">
        <w:t>It</w:t>
      </w:r>
      <w:r w:rsidR="00EE0500">
        <w:t xml:space="preserve"> can be sent an email to and briefly explain who you are, why you need to access the API and your affiliation. If your application seems okay for them, they will give you credentials.</w:t>
      </w:r>
    </w:p>
    <w:p w14:paraId="12A30999" w14:textId="1A005201" w:rsidR="00FD23FC" w:rsidRDefault="0074113F" w:rsidP="000233D9">
      <w:pPr>
        <w:spacing w:line="360" w:lineRule="auto"/>
        <w:ind w:firstLine="576"/>
      </w:pPr>
      <w:r>
        <w:t xml:space="preserve">The platform operates as a Software as a Service) and provides the researchers and the students the state of the art NLP tools in many layers: preprocessing, morphology, syntax and entity recognition. </w:t>
      </w:r>
      <w:r w:rsidR="00EE0500">
        <w:fldChar w:fldCharType="begin" w:fldLock="1"/>
      </w:r>
      <w:r w:rsidR="007A56AF">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[18]","plainTextFormattedCitation":"[18]","previouslyFormattedCitation":"[18]"},"properties":{"noteIndex":0},"schema":"https://github.com/citation-style-language/schema/raw/master/csl-citation.json"}</w:instrText>
      </w:r>
      <w:r w:rsidR="00EE0500">
        <w:fldChar w:fldCharType="separate"/>
      </w:r>
      <w:r w:rsidR="00EE0500" w:rsidRPr="00EE0500">
        <w:rPr>
          <w:noProof/>
        </w:rPr>
        <w:t>[18]</w:t>
      </w:r>
      <w:r w:rsidR="00EE0500">
        <w:fldChar w:fldCharType="end"/>
      </w:r>
      <w:r w:rsidR="00EE0500">
        <w:t>.</w:t>
      </w:r>
      <w:r w:rsidR="00FD23FC">
        <w:t xml:space="preserve"> It</w:t>
      </w:r>
      <w:r w:rsidR="000C0AD1">
        <w:t xml:space="preserve"> i</w:t>
      </w:r>
      <w:r w:rsidR="00FD23FC">
        <w:t>s a web API</w:t>
      </w:r>
      <w:r w:rsidR="009D7868">
        <w:t>; i</w:t>
      </w:r>
      <w:r w:rsidR="00FD23FC">
        <w:t>t can be accessed with a</w:t>
      </w:r>
      <w:r w:rsidR="003954E8">
        <w:t>n</w:t>
      </w:r>
      <w:r w:rsidR="00FD23FC">
        <w:t xml:space="preserve"> HTTP request and can be used GET or post method. </w:t>
      </w:r>
    </w:p>
    <w:p w14:paraId="3FA13C8C" w14:textId="3C4FEB97" w:rsidR="00FD23FC" w:rsidRDefault="00FD23FC" w:rsidP="00FD23FC">
      <w:r>
        <w:t>The ITU NLP A</w:t>
      </w:r>
      <w:r w:rsidR="003954E8">
        <w:t>PI</w:t>
      </w:r>
      <w:r>
        <w:t xml:space="preserve"> components for stand-alone usage are the followings;</w:t>
      </w:r>
    </w:p>
    <w:p w14:paraId="279CA86B" w14:textId="77777777" w:rsidR="00FD23FC" w:rsidRDefault="00FD23FC" w:rsidP="00FD23FC">
      <w:r>
        <w:t>• Tokenizer</w:t>
      </w:r>
    </w:p>
    <w:p w14:paraId="3FF5D761" w14:textId="77777777" w:rsidR="00FD23FC" w:rsidRDefault="00FD23FC" w:rsidP="00FD23FC">
      <w:r>
        <w:t xml:space="preserve">• </w:t>
      </w:r>
      <w:proofErr w:type="spellStart"/>
      <w:r>
        <w:t>Deasciifier</w:t>
      </w:r>
      <w:proofErr w:type="spellEnd"/>
    </w:p>
    <w:p w14:paraId="55547B27" w14:textId="77777777" w:rsidR="00FD23FC" w:rsidRDefault="00FD23FC" w:rsidP="00FD23FC">
      <w:r>
        <w:t xml:space="preserve">• </w:t>
      </w:r>
      <w:proofErr w:type="spellStart"/>
      <w:r>
        <w:t>Vowelizer</w:t>
      </w:r>
      <w:proofErr w:type="spellEnd"/>
    </w:p>
    <w:p w14:paraId="25057BFC" w14:textId="77777777" w:rsidR="00FD23FC" w:rsidRDefault="00FD23FC" w:rsidP="00FD23FC">
      <w:r>
        <w:t>• Spelling Corrector</w:t>
      </w:r>
    </w:p>
    <w:p w14:paraId="5E722CD7" w14:textId="77777777" w:rsidR="00FD23FC" w:rsidRDefault="00FD23FC" w:rsidP="00FD23FC">
      <w:r>
        <w:lastRenderedPageBreak/>
        <w:t>• Normalizer</w:t>
      </w:r>
    </w:p>
    <w:p w14:paraId="5D2F1A15" w14:textId="77777777" w:rsidR="00FD23FC" w:rsidRDefault="00FD23FC" w:rsidP="00FD23FC">
      <w:r>
        <w:t xml:space="preserve">• </w:t>
      </w:r>
      <w:proofErr w:type="spellStart"/>
      <w:r>
        <w:t>isTurkish</w:t>
      </w:r>
      <w:proofErr w:type="spellEnd"/>
    </w:p>
    <w:p w14:paraId="730879A2" w14:textId="77777777" w:rsidR="00FD23FC" w:rsidRDefault="00FD23FC" w:rsidP="00FD23FC">
      <w:r>
        <w:t>• Morphological Analyzer</w:t>
      </w:r>
    </w:p>
    <w:p w14:paraId="272F2C2C" w14:textId="77777777" w:rsidR="00FD23FC" w:rsidRDefault="00FD23FC" w:rsidP="00FD23FC">
      <w:r>
        <w:t xml:space="preserve">• Morphological </w:t>
      </w:r>
      <w:proofErr w:type="spellStart"/>
      <w:r>
        <w:t>Disambiguator</w:t>
      </w:r>
      <w:proofErr w:type="spellEnd"/>
    </w:p>
    <w:p w14:paraId="73267345" w14:textId="57BE5240" w:rsidR="00FD23FC" w:rsidRDefault="00FD23FC" w:rsidP="00FD23FC">
      <w:r>
        <w:t>• Named Entity Recognizer</w:t>
      </w:r>
      <w:r>
        <w:cr/>
      </w:r>
    </w:p>
    <w:p w14:paraId="60D94D4A" w14:textId="2DBC8925" w:rsidR="00021CCB" w:rsidRPr="00021CCB" w:rsidRDefault="00FD23FC" w:rsidP="000233D9">
      <w:pPr>
        <w:spacing w:line="360" w:lineRule="auto"/>
        <w:ind w:firstLine="576"/>
      </w:pPr>
      <w:r>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xml:space="preserve">. </w:t>
      </w:r>
      <w:r w:rsidR="007505F9">
        <w:t>Therefore,</w:t>
      </w:r>
      <w:r>
        <w:t xml:space="preserve"> </w:t>
      </w:r>
      <w:proofErr w:type="spellStart"/>
      <w:r>
        <w:t>isTurkish</w:t>
      </w:r>
      <w:proofErr w:type="spellEnd"/>
      <w:r>
        <w:t xml:space="preserve"> comp</w:t>
      </w:r>
      <w:r w:rsidR="003954E8">
        <w:t>o</w:t>
      </w:r>
      <w:r>
        <w:t>nent</w:t>
      </w:r>
      <w:r w:rsidR="00016D4E">
        <w:t xml:space="preserve"> of the </w:t>
      </w:r>
      <w:r w:rsidR="003954E8">
        <w:t>API</w:t>
      </w:r>
      <w:r>
        <w:t xml:space="preserve"> is not needed for my thesis. Currently, I use only the “Normalizer” component of the ITU NLP </w:t>
      </w:r>
      <w:commentRangeStart w:id="489"/>
      <w:r>
        <w:t>A</w:t>
      </w:r>
      <w:r w:rsidR="003954E8">
        <w:t>PI</w:t>
      </w:r>
      <w:commentRangeEnd w:id="489"/>
      <w:r w:rsidR="00A94DC2">
        <w:rPr>
          <w:rStyle w:val="AklamaBavurusu"/>
        </w:rPr>
        <w:commentReference w:id="489"/>
      </w:r>
      <w:r>
        <w:t xml:space="preserve">.  </w:t>
      </w:r>
    </w:p>
    <w:p w14:paraId="20AA9A2B" w14:textId="7465F41A" w:rsidR="003B5DAA" w:rsidRPr="003B5DAA" w:rsidRDefault="003B5DAA" w:rsidP="003B5DAA">
      <w:pPr>
        <w:pStyle w:val="Balk2"/>
        <w:rPr>
          <w:noProof/>
        </w:rPr>
      </w:pPr>
      <w:bookmarkStart w:id="490" w:name="_Toc6680622"/>
      <w:r>
        <w:rPr>
          <w:noProof/>
        </w:rPr>
        <w:t>SQLite Database</w:t>
      </w:r>
      <w:bookmarkEnd w:id="490"/>
    </w:p>
    <w:p w14:paraId="606869AA" w14:textId="00DE80A7" w:rsidR="003B5DAA" w:rsidRPr="003B5DAA" w:rsidRDefault="007A56AF" w:rsidP="000233D9">
      <w:pPr>
        <w:spacing w:line="360" w:lineRule="auto"/>
        <w:ind w:firstLine="576"/>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 including high-profile projects.</w:t>
      </w:r>
      <w:r>
        <w:fldChar w:fldCharType="begin" w:fldLock="1"/>
      </w:r>
      <w:r w:rsidR="003A5D57">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[19]","plainTextFormattedCitation":"[19]","previouslyFormattedCitation":"[19]"},"properties":{"noteIndex":0},"schema":"https://github.com/citation-style-language/schema/raw/master/csl-citation.json"}</w:instrText>
      </w:r>
      <w:r>
        <w:fldChar w:fldCharType="separate"/>
      </w:r>
      <w:r w:rsidRPr="007A56AF">
        <w:rPr>
          <w:noProof/>
        </w:rPr>
        <w:t>[19]</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my thesis project, I do</w:t>
      </w:r>
      <w:r w:rsidR="000C0AD1">
        <w:t xml:space="preserve"> no</w:t>
      </w:r>
      <w:r>
        <w:t xml:space="preserve">t need </w:t>
      </w:r>
      <w:r w:rsidR="000C0AD1">
        <w:t xml:space="preserve">the </w:t>
      </w:r>
      <w:r>
        <w:t xml:space="preserve">server side. Therefore, I choose SQLite to use in my thesis project. </w:t>
      </w:r>
      <w:r w:rsidRPr="007A56AF">
        <w:t xml:space="preserve"> </w:t>
      </w:r>
    </w:p>
    <w:p w14:paraId="44D73235" w14:textId="392F10CA" w:rsidR="00F548E8" w:rsidRDefault="007A56AF" w:rsidP="00F548E8">
      <w:pPr>
        <w:pStyle w:val="Balk2"/>
        <w:rPr>
          <w:noProof/>
        </w:rPr>
      </w:pPr>
      <w:bookmarkStart w:id="491" w:name="_Toc6680623"/>
      <w:r>
        <w:rPr>
          <w:noProof/>
        </w:rPr>
        <w:t xml:space="preserve">Other Technologies Used in </w:t>
      </w:r>
      <w:r w:rsidR="00397778">
        <w:rPr>
          <w:noProof/>
        </w:rPr>
        <w:t>the</w:t>
      </w:r>
      <w:r>
        <w:rPr>
          <w:noProof/>
        </w:rPr>
        <w:t xml:space="preserve"> Thesis Project</w:t>
      </w:r>
      <w:bookmarkEnd w:id="491"/>
    </w:p>
    <w:p w14:paraId="12E9CD30" w14:textId="1FBE5ED2" w:rsidR="004650B6" w:rsidRDefault="00E95CBA" w:rsidP="000233D9">
      <w:pPr>
        <w:spacing w:line="360" w:lineRule="auto"/>
        <w:ind w:firstLine="576"/>
      </w:pPr>
      <w:r>
        <w:t xml:space="preserve">I used Visual Studio Enterprise 2017 as </w:t>
      </w:r>
      <w:r w:rsidR="00433144">
        <w:t>IDE</w:t>
      </w:r>
      <w:r>
        <w:t xml:space="preserve">. It is </w:t>
      </w:r>
      <w:r w:rsidR="000C0AD1">
        <w:t>handy</w:t>
      </w:r>
      <w:r>
        <w:t xml:space="preserve"> especially for debugging the code. Moreover, I used </w:t>
      </w:r>
      <w:r w:rsidRPr="00E95CBA">
        <w:t xml:space="preserve">JSON </w:t>
      </w:r>
      <w:r>
        <w:t xml:space="preserve">as </w:t>
      </w:r>
      <w:r w:rsidR="003954E8">
        <w:t xml:space="preserve">a </w:t>
      </w:r>
      <w:r w:rsidRPr="00E95CBA">
        <w:t>data-interchange format.</w:t>
      </w:r>
      <w:r>
        <w:t xml:space="preserve"> For version control service, Git is used with </w:t>
      </w:r>
      <w:r w:rsidRPr="00E95CBA">
        <w:t>GitHub web-based hosting service</w:t>
      </w:r>
      <w:r>
        <w:t xml:space="preserve">. </w:t>
      </w:r>
      <w:r w:rsidRPr="00E95CBA">
        <w:t>My repository on GitHub is currently private</w:t>
      </w:r>
      <w:r w:rsidR="003954E8">
        <w:t>,</w:t>
      </w:r>
      <w:r w:rsidRPr="00E95CBA">
        <w:t xml:space="preserve"> but I am planning to make it public as an opensource project when my thesis is finished.</w:t>
      </w:r>
    </w:p>
    <w:p w14:paraId="654863D2" w14:textId="77777777" w:rsidR="00863EC0" w:rsidRPr="007E1CF6" w:rsidRDefault="00863EC0" w:rsidP="000233D9">
      <w:pPr>
        <w:spacing w:line="360" w:lineRule="auto"/>
        <w:ind w:firstLine="576"/>
        <w:rPr>
          <w:iCs/>
          <w:noProof/>
        </w:rPr>
      </w:pPr>
    </w:p>
    <w:p w14:paraId="7D1532B7" w14:textId="77777777" w:rsidR="00934F4A" w:rsidRPr="007E1CF6" w:rsidRDefault="00934F4A" w:rsidP="00CB0E72">
      <w:pPr>
        <w:rPr>
          <w:iCs/>
          <w:noProof/>
        </w:rPr>
      </w:pPr>
    </w:p>
    <w:p w14:paraId="358E59D9" w14:textId="5DE93977" w:rsidR="00542B1E" w:rsidRDefault="00542B1E" w:rsidP="00CB0E72">
      <w:pPr>
        <w:jc w:val="center"/>
        <w:rPr>
          <w:b/>
          <w:noProof/>
        </w:rPr>
      </w:pPr>
      <w:r w:rsidRPr="007E1CF6">
        <w:rPr>
          <w:b/>
          <w:noProof/>
        </w:rPr>
        <w:lastRenderedPageBreak/>
        <w:t>CHAPTER 3</w:t>
      </w:r>
    </w:p>
    <w:p w14:paraId="574E7860" w14:textId="77777777" w:rsidR="006A2090" w:rsidRPr="007E1CF6" w:rsidRDefault="006A2090" w:rsidP="00CB0E72">
      <w:pPr>
        <w:jc w:val="center"/>
        <w:rPr>
          <w:b/>
          <w:noProof/>
        </w:rPr>
      </w:pPr>
    </w:p>
    <w:p w14:paraId="3119A9C8" w14:textId="35899A93" w:rsidR="00542B1E" w:rsidRDefault="00512ABE" w:rsidP="00542B1E">
      <w:pPr>
        <w:pStyle w:val="Balk1"/>
        <w:tabs>
          <w:tab w:val="clear" w:pos="216"/>
          <w:tab w:val="left" w:pos="284"/>
        </w:tabs>
        <w:ind w:right="295"/>
        <w:jc w:val="center"/>
        <w:rPr>
          <w:noProof/>
          <w:szCs w:val="24"/>
        </w:rPr>
      </w:pPr>
      <w:bookmarkStart w:id="492" w:name="_Toc6680624"/>
      <w:r w:rsidRPr="007E1CF6">
        <w:rPr>
          <w:noProof/>
          <w:szCs w:val="24"/>
        </w:rPr>
        <w:t>LITERATURE REVIEW</w:t>
      </w:r>
      <w:bookmarkEnd w:id="492"/>
    </w:p>
    <w:p w14:paraId="7AFBB6C4" w14:textId="23B997E7" w:rsidR="003F103E" w:rsidRDefault="003525AB" w:rsidP="00D47232">
      <w:pPr>
        <w:spacing w:line="360" w:lineRule="auto"/>
        <w:ind w:firstLine="432"/>
      </w:pPr>
      <w:commentRangeStart w:id="493"/>
      <w:r>
        <w:t xml:space="preserve">During </w:t>
      </w:r>
      <w:r w:rsidR="000C0AD1">
        <w:t>the</w:t>
      </w:r>
      <w:r>
        <w:t xml:space="preserve"> bibliography study, I read and investigate more than </w:t>
      </w:r>
      <w:r w:rsidR="00C83B7A">
        <w:t>forty</w:t>
      </w:r>
      <w:r>
        <w:t xml:space="preserve"> academic research. They help me to understand the domain. I think </w:t>
      </w:r>
      <w:r w:rsidR="00C23C67">
        <w:t>some</w:t>
      </w:r>
      <w:r>
        <w:t xml:space="preserve"> of them are closely related </w:t>
      </w:r>
      <w:r w:rsidR="003954E8">
        <w:t>to</w:t>
      </w:r>
      <w:r>
        <w:t xml:space="preserve"> my research</w:t>
      </w:r>
      <w:r w:rsidR="000A44A4">
        <w:t>es</w:t>
      </w:r>
      <w:r>
        <w:t>. These publications are as follows.</w:t>
      </w:r>
      <w:commentRangeEnd w:id="493"/>
      <w:r w:rsidR="00A94DC2">
        <w:rPr>
          <w:rStyle w:val="AklamaBavurusu"/>
        </w:rPr>
        <w:commentReference w:id="493"/>
      </w:r>
    </w:p>
    <w:p w14:paraId="6272CF14" w14:textId="7985D928" w:rsidR="003525AB" w:rsidRDefault="003A5D57" w:rsidP="003A5D57">
      <w:pPr>
        <w:pStyle w:val="Balk2"/>
      </w:pPr>
      <w:bookmarkStart w:id="494" w:name="_Toc6680625"/>
      <w:r w:rsidRPr="003A5D57">
        <w:t>Weakly Supervised Extraction of Computer Security Events from Twitter</w:t>
      </w:r>
      <w:bookmarkEnd w:id="494"/>
    </w:p>
    <w:p w14:paraId="21E623A7" w14:textId="387001F9" w:rsidR="00481ADA" w:rsidRDefault="00CB0E72" w:rsidP="00CB5B8A">
      <w:pPr>
        <w:spacing w:line="360" w:lineRule="auto"/>
        <w:ind w:firstLine="576"/>
      </w:pPr>
      <w:r>
        <w:rPr>
          <w:noProof/>
          <w:lang w:val="tr-TR" w:eastAsia="tr-TR"/>
        </w:rPr>
        <mc:AlternateContent>
          <mc:Choice Requires="wpg">
            <w:drawing>
              <wp:anchor distT="107950" distB="107950" distL="114300" distR="114300" simplePos="0" relativeHeight="251853824" behindDoc="0" locked="0" layoutInCell="1" allowOverlap="1" wp14:anchorId="2E17F4FF" wp14:editId="7AFD9F03">
                <wp:simplePos x="0" y="0"/>
                <wp:positionH relativeFrom="margin">
                  <wp:posOffset>-535305</wp:posOffset>
                </wp:positionH>
                <wp:positionV relativeFrom="margin">
                  <wp:posOffset>3444875</wp:posOffset>
                </wp:positionV>
                <wp:extent cx="6156325" cy="3009900"/>
                <wp:effectExtent l="19050" t="0" r="15875" b="19050"/>
                <wp:wrapTopAndBottom/>
                <wp:docPr id="3" name="Group 61"/>
                <wp:cNvGraphicFramePr/>
                <a:graphic xmlns:a="http://schemas.openxmlformats.org/drawingml/2006/main">
                  <a:graphicData uri="http://schemas.microsoft.com/office/word/2010/wordprocessingGroup">
                    <wpg:wgp>
                      <wpg:cNvGrpSpPr/>
                      <wpg:grpSpPr>
                        <a:xfrm>
                          <a:off x="0" y="0"/>
                          <a:ext cx="6156325" cy="3009900"/>
                          <a:chOff x="-493369" y="472318"/>
                          <a:chExt cx="5744191" cy="969929"/>
                        </a:xfrm>
                      </wpg:grpSpPr>
                      <wps:wsp>
                        <wps:cNvPr id="6" name="Text Box 57"/>
                        <wps:cNvSpPr txBox="1"/>
                        <wps:spPr>
                          <a:xfrm>
                            <a:off x="-426349" y="472318"/>
                            <a:ext cx="5677171" cy="101290"/>
                          </a:xfrm>
                          <a:prstGeom prst="rect">
                            <a:avLst/>
                          </a:prstGeom>
                          <a:solidFill>
                            <a:prstClr val="white"/>
                          </a:solidFill>
                          <a:ln>
                            <a:noFill/>
                          </a:ln>
                          <a:effectLst/>
                        </wps:spPr>
                        <wps:txbx>
                          <w:txbxContent>
                            <w:p w14:paraId="187908A2" w14:textId="31A88EA1" w:rsidR="00783C1B" w:rsidRDefault="00783C1B" w:rsidP="00481ADA">
                              <w:pPr>
                                <w:pStyle w:val="ResimYazs"/>
                                <w:spacing w:line="276" w:lineRule="auto"/>
                                <w:rPr>
                                  <w:szCs w:val="24"/>
                                  <w:lang w:eastAsia="en-GB"/>
                                </w:rPr>
                              </w:pPr>
                              <w:bookmarkStart w:id="495" w:name="_Ref432860835"/>
                              <w:bookmarkStart w:id="496" w:name="_Toc6679617"/>
                              <w:r>
                                <w:t xml:space="preserve">Table </w:t>
                              </w:r>
                              <w:r>
                                <w:fldChar w:fldCharType="begin"/>
                              </w:r>
                              <w:r>
                                <w:instrText xml:space="preserve"> SEQ Table \* ARABIC </w:instrText>
                              </w:r>
                              <w:r>
                                <w:fldChar w:fldCharType="separate"/>
                              </w:r>
                              <w:r>
                                <w:rPr>
                                  <w:noProof/>
                                </w:rPr>
                                <w:t>1</w:t>
                              </w:r>
                              <w:r>
                                <w:fldChar w:fldCharType="end"/>
                              </w:r>
                              <w:bookmarkEnd w:id="495"/>
                              <w:r>
                                <w:t>: Example high-confidence events extracted using the system published within this paper</w:t>
                              </w:r>
                              <w:bookmarkEnd w:id="496"/>
                            </w:p>
                            <w:p w14:paraId="3CB2E9F8" w14:textId="77777777" w:rsidR="00783C1B" w:rsidRPr="005F13E0" w:rsidRDefault="00783C1B" w:rsidP="00481ADA">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60"/>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493369" y="607371"/>
                            <a:ext cx="5744191" cy="834876"/>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2E17F4FF" id="_x0000_s1041" style="position:absolute;left:0;text-align:left;margin-left:-42.15pt;margin-top:271.25pt;width:484.75pt;height:237pt;z-index:251853824;mso-wrap-distance-top:8.5pt;mso-wrap-distance-bottom:8.5pt;mso-position-horizontal-relative:margin;mso-position-vertical-relative:margin;mso-width-relative:margin;mso-height-relative:margin" coordorigin="-4933,4723" coordsize="57441,9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">
                <v:shape id="Text Box 57" o:spid="_x0000_s1042" type="#_x0000_t202" style="position:absolute;left:-4263;top:4723;width:5677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187908A2" w14:textId="31A88EA1" w:rsidR="00783C1B" w:rsidRDefault="00783C1B" w:rsidP="00481ADA">
                        <w:pPr>
                          <w:pStyle w:val="ResimYazs"/>
                          <w:spacing w:line="276" w:lineRule="auto"/>
                          <w:rPr>
                            <w:szCs w:val="24"/>
                            <w:lang w:eastAsia="en-GB"/>
                          </w:rPr>
                        </w:pPr>
                        <w:bookmarkStart w:id="503" w:name="_Ref432860835"/>
                        <w:bookmarkStart w:id="504" w:name="_Toc6679617"/>
                        <w:r>
                          <w:t xml:space="preserve">Table </w:t>
                        </w:r>
                        <w:r>
                          <w:fldChar w:fldCharType="begin"/>
                        </w:r>
                        <w:r>
                          <w:instrText xml:space="preserve"> SEQ Table \* ARABIC </w:instrText>
                        </w:r>
                        <w:r>
                          <w:fldChar w:fldCharType="separate"/>
                        </w:r>
                        <w:r>
                          <w:rPr>
                            <w:noProof/>
                          </w:rPr>
                          <w:t>1</w:t>
                        </w:r>
                        <w:r>
                          <w:fldChar w:fldCharType="end"/>
                        </w:r>
                        <w:bookmarkEnd w:id="503"/>
                        <w:r>
                          <w:t>: Example high-confidence events extracted using the system published within this paper</w:t>
                        </w:r>
                        <w:bookmarkEnd w:id="504"/>
                      </w:p>
                      <w:p w14:paraId="3CB2E9F8" w14:textId="77777777" w:rsidR="00783C1B" w:rsidRPr="005F13E0" w:rsidRDefault="00783C1B" w:rsidP="00481ADA">
                        <w:pPr>
                          <w:pStyle w:val="ResimYazs"/>
                          <w:rPr>
                            <w:sz w:val="24"/>
                            <w:szCs w:val="20"/>
                          </w:rPr>
                        </w:pPr>
                      </w:p>
                    </w:txbxContent>
                  </v:textbox>
                </v:shape>
                <v:shape id="Picture 60" o:spid="_x0000_s1043" type="#_x0000_t75" style="position:absolute;left:-4933;top:6073;width:57441;height:8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" stroked="t" strokecolor="#d9d9d9">
                  <v:imagedata r:id="rId36" o:title=""/>
                  <v:path arrowok="t"/>
                </v:shape>
                <w10:wrap type="topAndBottom" anchorx="margin" anchory="margin"/>
              </v:group>
            </w:pict>
          </mc:Fallback>
        </mc:AlternateContent>
      </w:r>
      <w:r w:rsidR="00C83B7A">
        <w:t>R</w:t>
      </w:r>
      <w:r w:rsidR="00A81DCF">
        <w:t>esearch</w:t>
      </w:r>
      <w:r w:rsidR="003A5D57">
        <w:t xml:space="preserve"> on identifying victims affected by attacks in these categories as output, using the Twitter data and adding categories to the user without being dependent on fixed categories.</w:t>
      </w:r>
      <w:r w:rsidR="00D60166">
        <w:fldChar w:fldCharType="begin" w:fldLock="1"/>
      </w:r>
      <w:r w:rsidR="00D60166">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[20]","plainTextFormattedCitation":"[20]","previouslyFormattedCitation":"[20]"},"properties":{"noteIndex":0},"schema":"https://github.com/citation-style-language/schema/raw/master/csl-citation.json"}</w:instrText>
      </w:r>
      <w:r w:rsidR="00D60166">
        <w:fldChar w:fldCharType="separate"/>
      </w:r>
      <w:r w:rsidR="00D60166" w:rsidRPr="003A5D57">
        <w:rPr>
          <w:noProof/>
        </w:rPr>
        <w:t>[20]</w:t>
      </w:r>
      <w:r w:rsidR="00D60166">
        <w:fldChar w:fldCharType="end"/>
      </w:r>
    </w:p>
    <w:p w14:paraId="04F98DF6" w14:textId="60DFC91E" w:rsidR="00792327" w:rsidRDefault="00792327" w:rsidP="00792327">
      <w:pPr>
        <w:spacing w:line="360" w:lineRule="auto"/>
      </w:pPr>
    </w:p>
    <w:p w14:paraId="087BB3F6" w14:textId="086A3F6C" w:rsidR="00792327" w:rsidRDefault="00792327" w:rsidP="00792327">
      <w:pPr>
        <w:spacing w:line="360" w:lineRule="auto"/>
      </w:pPr>
    </w:p>
    <w:p w14:paraId="601FF349" w14:textId="44C52E5B" w:rsidR="00792327" w:rsidRDefault="00792327" w:rsidP="00792327">
      <w:pPr>
        <w:spacing w:line="360" w:lineRule="auto"/>
      </w:pPr>
    </w:p>
    <w:p w14:paraId="70FF922E" w14:textId="4CA1FAE1" w:rsidR="00E0030D" w:rsidRDefault="00E0030D" w:rsidP="00D0693E">
      <w:pPr>
        <w:spacing w:line="360" w:lineRule="auto"/>
      </w:pPr>
      <w:r>
        <w:rPr>
          <w:noProof/>
          <w:lang w:val="tr-TR" w:eastAsia="tr-TR"/>
        </w:rPr>
        <w:lastRenderedPageBreak/>
        <mc:AlternateContent>
          <mc:Choice Requires="wpg">
            <w:drawing>
              <wp:anchor distT="107950" distB="107950" distL="114300" distR="114300" simplePos="0" relativeHeight="251855872" behindDoc="0" locked="0" layoutInCell="1" allowOverlap="1" wp14:anchorId="3328088E" wp14:editId="54A02D14">
                <wp:simplePos x="0" y="0"/>
                <wp:positionH relativeFrom="margin">
                  <wp:posOffset>0</wp:posOffset>
                </wp:positionH>
                <wp:positionV relativeFrom="margin">
                  <wp:posOffset>530473</wp:posOffset>
                </wp:positionV>
                <wp:extent cx="5986780" cy="2631440"/>
                <wp:effectExtent l="19050" t="0" r="13970" b="0"/>
                <wp:wrapTopAndBottom/>
                <wp:docPr id="8" name="Group 61"/>
                <wp:cNvGraphicFramePr/>
                <a:graphic xmlns:a="http://schemas.openxmlformats.org/drawingml/2006/main">
                  <a:graphicData uri="http://schemas.microsoft.com/office/word/2010/wordprocessingGroup">
                    <wpg:wgp>
                      <wpg:cNvGrpSpPr/>
                      <wpg:grpSpPr>
                        <a:xfrm>
                          <a:off x="0" y="0"/>
                          <a:ext cx="5986780" cy="2616044"/>
                          <a:chOff x="-493369" y="472318"/>
                          <a:chExt cx="5744191" cy="1119948"/>
                        </a:xfrm>
                      </wpg:grpSpPr>
                      <wps:wsp>
                        <wps:cNvPr id="9" name="Text Box 57"/>
                        <wps:cNvSpPr txBox="1"/>
                        <wps:spPr>
                          <a:xfrm>
                            <a:off x="-426349" y="472318"/>
                            <a:ext cx="5677171" cy="180975"/>
                          </a:xfrm>
                          <a:prstGeom prst="rect">
                            <a:avLst/>
                          </a:prstGeom>
                          <a:solidFill>
                            <a:prstClr val="white"/>
                          </a:solidFill>
                          <a:ln>
                            <a:noFill/>
                          </a:ln>
                          <a:effectLst/>
                        </wps:spPr>
                        <wps:txbx>
                          <w:txbxContent>
                            <w:p w14:paraId="030DFF94" w14:textId="2BC24654" w:rsidR="00783C1B" w:rsidRDefault="00783C1B" w:rsidP="00792327">
                              <w:pPr>
                                <w:pStyle w:val="ResimYazs"/>
                                <w:spacing w:line="276" w:lineRule="auto"/>
                                <w:rPr>
                                  <w:szCs w:val="24"/>
                                  <w:lang w:eastAsia="en-GB"/>
                                </w:rPr>
                              </w:pPr>
                              <w:bookmarkStart w:id="497" w:name="_Toc6679618"/>
                              <w:r>
                                <w:t xml:space="preserve">Table </w:t>
                              </w:r>
                              <w:r>
                                <w:fldChar w:fldCharType="begin"/>
                              </w:r>
                              <w:r>
                                <w:instrText xml:space="preserve"> SEQ Table \* ARABIC </w:instrText>
                              </w:r>
                              <w:r>
                                <w:fldChar w:fldCharType="separate"/>
                              </w:r>
                              <w:r>
                                <w:rPr>
                                  <w:noProof/>
                                </w:rPr>
                                <w:t>2</w:t>
                              </w:r>
                              <w:r>
                                <w:fldChar w:fldCharType="end"/>
                              </w:r>
                              <w:r>
                                <w:t>: Example of high-weight features. Context words other than nouns and verbs are replaced with their part of speech tags for better generalization.</w:t>
                              </w:r>
                              <w:bookmarkEnd w:id="497"/>
                            </w:p>
                            <w:p w14:paraId="4B1295C6" w14:textId="77777777" w:rsidR="00783C1B" w:rsidRPr="005F13E0" w:rsidRDefault="00783C1B" w:rsidP="00792327">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6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493369" y="621878"/>
                            <a:ext cx="5744191" cy="970388"/>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3328088E" id="_x0000_s1044" style="position:absolute;left:0;text-align:left;margin-left:0;margin-top:41.75pt;width:471.4pt;height:207.2pt;z-index:251855872;mso-wrap-distance-top:8.5pt;mso-wrap-distance-bottom:8.5pt;mso-position-horizontal-relative:margin;mso-position-vertical-relative:margin;mso-width-relative:margin;mso-height-relative:margin" coordorigin="-4933,4723" coordsize="57441,1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">
                <v:shape id="Text Box 57" o:spid="_x0000_s1045" type="#_x0000_t202" style="position:absolute;left:-4263;top:4723;width:5677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030DFF94" w14:textId="2BC24654" w:rsidR="00783C1B" w:rsidRDefault="00783C1B" w:rsidP="00792327">
                        <w:pPr>
                          <w:pStyle w:val="ResimYazs"/>
                          <w:spacing w:line="276" w:lineRule="auto"/>
                          <w:rPr>
                            <w:szCs w:val="24"/>
                            <w:lang w:eastAsia="en-GB"/>
                          </w:rPr>
                        </w:pPr>
                        <w:bookmarkStart w:id="506" w:name="_Toc6679618"/>
                        <w:r>
                          <w:t xml:space="preserve">Table </w:t>
                        </w:r>
                        <w:r>
                          <w:fldChar w:fldCharType="begin"/>
                        </w:r>
                        <w:r>
                          <w:instrText xml:space="preserve"> SEQ Table \* ARABIC </w:instrText>
                        </w:r>
                        <w:r>
                          <w:fldChar w:fldCharType="separate"/>
                        </w:r>
                        <w:r>
                          <w:rPr>
                            <w:noProof/>
                          </w:rPr>
                          <w:t>2</w:t>
                        </w:r>
                        <w:r>
                          <w:fldChar w:fldCharType="end"/>
                        </w:r>
                        <w:r>
                          <w:t>: Example of high-weight features. Context words other than nouns and verbs are replaced with their part of speech tags for better generalization.</w:t>
                        </w:r>
                        <w:bookmarkEnd w:id="506"/>
                      </w:p>
                      <w:p w14:paraId="4B1295C6" w14:textId="77777777" w:rsidR="00783C1B" w:rsidRPr="005F13E0" w:rsidRDefault="00783C1B" w:rsidP="00792327">
                        <w:pPr>
                          <w:pStyle w:val="ResimYazs"/>
                          <w:rPr>
                            <w:sz w:val="24"/>
                            <w:szCs w:val="20"/>
                          </w:rPr>
                        </w:pPr>
                      </w:p>
                    </w:txbxContent>
                  </v:textbox>
                </v:shape>
                <v:shape id="Picture 60" o:spid="_x0000_s1046" type="#_x0000_t75" style="position:absolute;left:-4933;top:6218;width:57441;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" stroked="t" strokecolor="#d9d9d9">
                  <v:imagedata r:id="rId38" o:title=""/>
                  <v:path arrowok="t"/>
                </v:shape>
                <w10:wrap type="topAndBottom" anchorx="margin" anchory="margin"/>
              </v:group>
            </w:pict>
          </mc:Fallback>
        </mc:AlternateContent>
      </w:r>
      <w:r w:rsidR="00792327">
        <w:t>Candidate events are determined as in Table 2.</w:t>
      </w:r>
    </w:p>
    <w:p w14:paraId="70AAE2C9" w14:textId="77777777" w:rsidR="00E35717" w:rsidRDefault="00E35717" w:rsidP="00D0693E">
      <w:pPr>
        <w:spacing w:line="360" w:lineRule="auto"/>
      </w:pPr>
    </w:p>
    <w:p w14:paraId="51FED9E6" w14:textId="2260A51C" w:rsidR="003A5D57" w:rsidRPr="003A5D57" w:rsidRDefault="001C510D" w:rsidP="00D0693E">
      <w:pPr>
        <w:spacing w:line="360" w:lineRule="auto"/>
      </w:pPr>
      <w:r>
        <w:rPr>
          <w:noProof/>
          <w:lang w:val="tr-TR" w:eastAsia="tr-TR"/>
        </w:rPr>
        <mc:AlternateContent>
          <mc:Choice Requires="wpg">
            <w:drawing>
              <wp:anchor distT="107950" distB="107950" distL="114300" distR="114300" simplePos="0" relativeHeight="251857920" behindDoc="0" locked="0" layoutInCell="1" allowOverlap="1" wp14:anchorId="4DF913E3" wp14:editId="45D5490F">
                <wp:simplePos x="0" y="0"/>
                <wp:positionH relativeFrom="margin">
                  <wp:align>left</wp:align>
                </wp:positionH>
                <wp:positionV relativeFrom="margin">
                  <wp:posOffset>4197350</wp:posOffset>
                </wp:positionV>
                <wp:extent cx="5986780" cy="3657600"/>
                <wp:effectExtent l="0" t="0" r="0" b="19050"/>
                <wp:wrapTopAndBottom/>
                <wp:docPr id="29" name="Group 61"/>
                <wp:cNvGraphicFramePr/>
                <a:graphic xmlns:a="http://schemas.openxmlformats.org/drawingml/2006/main">
                  <a:graphicData uri="http://schemas.microsoft.com/office/word/2010/wordprocessingGroup">
                    <wpg:wgp>
                      <wpg:cNvGrpSpPr/>
                      <wpg:grpSpPr>
                        <a:xfrm>
                          <a:off x="0" y="0"/>
                          <a:ext cx="5986780" cy="3657600"/>
                          <a:chOff x="-426349" y="472318"/>
                          <a:chExt cx="5677171" cy="1002289"/>
                        </a:xfrm>
                      </wpg:grpSpPr>
                      <wps:wsp>
                        <wps:cNvPr id="30" name="Text Box 57"/>
                        <wps:cNvSpPr txBox="1"/>
                        <wps:spPr>
                          <a:xfrm>
                            <a:off x="-426349" y="472318"/>
                            <a:ext cx="5677171" cy="106766"/>
                          </a:xfrm>
                          <a:prstGeom prst="rect">
                            <a:avLst/>
                          </a:prstGeom>
                          <a:solidFill>
                            <a:prstClr val="white"/>
                          </a:solidFill>
                          <a:ln>
                            <a:noFill/>
                          </a:ln>
                          <a:effectLst/>
                        </wps:spPr>
                        <wps:txbx>
                          <w:txbxContent>
                            <w:p w14:paraId="295AC154" w14:textId="4A1E9BFC" w:rsidR="00783C1B" w:rsidRDefault="00783C1B" w:rsidP="001C510D">
                              <w:pPr>
                                <w:pStyle w:val="ResimYazs"/>
                                <w:spacing w:line="276" w:lineRule="auto"/>
                                <w:rPr>
                                  <w:szCs w:val="24"/>
                                  <w:lang w:eastAsia="en-GB"/>
                                </w:rPr>
                              </w:pPr>
                              <w:bookmarkStart w:id="498" w:name="_Toc6679619"/>
                              <w:r>
                                <w:t xml:space="preserve">Table </w:t>
                              </w:r>
                              <w:r>
                                <w:fldChar w:fldCharType="begin"/>
                              </w:r>
                              <w:r>
                                <w:instrText xml:space="preserve"> SEQ Table \* ARABIC </w:instrText>
                              </w:r>
                              <w:r>
                                <w:fldChar w:fldCharType="separate"/>
                              </w:r>
                              <w:r>
                                <w:rPr>
                                  <w:noProof/>
                                </w:rPr>
                                <w:t>3</w:t>
                              </w:r>
                              <w:r>
                                <w:fldChar w:fldCharType="end"/>
                              </w:r>
                              <w:r>
                                <w:t>: Seed Instances for DDoS Attacks</w:t>
                              </w:r>
                              <w:bookmarkEnd w:id="498"/>
                            </w:p>
                            <w:p w14:paraId="19B77AB3" w14:textId="77777777" w:rsidR="00783C1B" w:rsidRPr="005F13E0" w:rsidRDefault="00783C1B" w:rsidP="001C510D">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 name="Picture 6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bwMode="auto">
                          <a:xfrm>
                            <a:off x="604713" y="579084"/>
                            <a:ext cx="3206474" cy="895523"/>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DF913E3" id="_x0000_s1047" style="position:absolute;left:0;text-align:left;margin-left:0;margin-top:330.5pt;width:471.4pt;height:4in;z-index:251857920;mso-wrap-distance-top:8.5pt;mso-wrap-distance-bottom:8.5pt;mso-position-horizontal:left;mso-position-horizontal-relative:margin;mso-position-vertical-relative:margin;mso-width-relative:margin;mso-height-relative:margin" coordorigin="-4263,4723" coordsize="56771,1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">
                <v:shape id="Text Box 57" o:spid="_x0000_s1048" type="#_x0000_t202" style="position:absolute;left:-4263;top:4723;width:56771;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95AC154" w14:textId="4A1E9BFC" w:rsidR="00783C1B" w:rsidRDefault="00783C1B" w:rsidP="001C510D">
                        <w:pPr>
                          <w:pStyle w:val="ResimYazs"/>
                          <w:spacing w:line="276" w:lineRule="auto"/>
                          <w:rPr>
                            <w:szCs w:val="24"/>
                            <w:lang w:eastAsia="en-GB"/>
                          </w:rPr>
                        </w:pPr>
                        <w:bookmarkStart w:id="508" w:name="_Toc6679619"/>
                        <w:r>
                          <w:t xml:space="preserve">Table </w:t>
                        </w:r>
                        <w:r>
                          <w:fldChar w:fldCharType="begin"/>
                        </w:r>
                        <w:r>
                          <w:instrText xml:space="preserve"> SEQ Table \* ARABIC </w:instrText>
                        </w:r>
                        <w:r>
                          <w:fldChar w:fldCharType="separate"/>
                        </w:r>
                        <w:r>
                          <w:rPr>
                            <w:noProof/>
                          </w:rPr>
                          <w:t>3</w:t>
                        </w:r>
                        <w:r>
                          <w:fldChar w:fldCharType="end"/>
                        </w:r>
                        <w:r>
                          <w:t>: Seed Instances for DDoS Attacks</w:t>
                        </w:r>
                        <w:bookmarkEnd w:id="508"/>
                      </w:p>
                      <w:p w14:paraId="19B77AB3" w14:textId="77777777" w:rsidR="00783C1B" w:rsidRPr="005F13E0" w:rsidRDefault="00783C1B" w:rsidP="001C510D">
                        <w:pPr>
                          <w:pStyle w:val="ResimYazs"/>
                          <w:rPr>
                            <w:sz w:val="24"/>
                            <w:szCs w:val="20"/>
                          </w:rPr>
                        </w:pPr>
                      </w:p>
                    </w:txbxContent>
                  </v:textbox>
                </v:shape>
                <v:shape id="Picture 60" o:spid="_x0000_s1049" type="#_x0000_t75" style="position:absolute;left:6047;top:5790;width:32064;height: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" stroked="t" strokecolor="#d9d9d9">
                  <v:imagedata r:id="rId40" o:title=""/>
                  <v:path arrowok="t"/>
                </v:shape>
                <w10:wrap type="topAndBottom" anchorx="margin" anchory="margin"/>
              </v:group>
            </w:pict>
          </mc:Fallback>
        </mc:AlternateContent>
      </w:r>
      <w:r w:rsidR="0084725C">
        <w:t>Then they are trying to find the victim, institution or program affected by these events.</w:t>
      </w:r>
    </w:p>
    <w:p w14:paraId="5B3A1FA7" w14:textId="34AC707B" w:rsidR="003A5D57" w:rsidRDefault="004574B0" w:rsidP="003A5D57">
      <w:pPr>
        <w:pStyle w:val="Balk2"/>
      </w:pPr>
      <w:bookmarkStart w:id="499" w:name="_Toc6680626"/>
      <w:r w:rsidRPr="004574B0">
        <w:lastRenderedPageBreak/>
        <w:t xml:space="preserve">Automatic Detection of Cyber Security Related Accounts on Online Social Networks: Twitter as an </w:t>
      </w:r>
      <w:r w:rsidR="00D0693E">
        <w:t>E</w:t>
      </w:r>
      <w:r w:rsidRPr="004574B0">
        <w:t>xample</w:t>
      </w:r>
      <w:bookmarkEnd w:id="499"/>
    </w:p>
    <w:p w14:paraId="6A286B7F" w14:textId="5663DE72" w:rsidR="004574B0" w:rsidRDefault="00D0693E" w:rsidP="00232733">
      <w:pPr>
        <w:spacing w:line="360" w:lineRule="auto"/>
        <w:ind w:firstLine="576"/>
      </w:pPr>
      <w:r w:rsidRPr="00D0693E">
        <w:t>Th</w:t>
      </w:r>
      <w:r w:rsidR="000C0AD1">
        <w:t>at paper</w:t>
      </w:r>
      <w:r w:rsidR="00232733">
        <w:fldChar w:fldCharType="begin" w:fldLock="1"/>
      </w:r>
      <w:r w:rsidR="00232733">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[21]","plainTextFormattedCitation":"[21]","previouslyFormattedCitation":"[21]"},"properties":{"noteIndex":0},"schema":"https://github.com/citation-style-language/schema/raw/master/csl-citation.json"}</w:instrText>
      </w:r>
      <w:r w:rsidR="00232733">
        <w:fldChar w:fldCharType="separate"/>
      </w:r>
      <w:r w:rsidR="00232733" w:rsidRPr="00D662AB">
        <w:rPr>
          <w:noProof/>
        </w:rPr>
        <w:t>[21]</w:t>
      </w:r>
      <w:r w:rsidR="00232733">
        <w:fldChar w:fldCharType="end"/>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w:t>
      </w:r>
      <w:r w:rsidR="003954E8">
        <w:t xml:space="preserve"> </w:t>
      </w:r>
      <w:r w:rsidR="00232733">
        <w:t xml:space="preserve">the </w:t>
      </w:r>
      <w:r w:rsidR="00764E65" w:rsidRPr="00D0693E">
        <w:t>professor</w:t>
      </w:r>
      <w:r w:rsidR="00764E65">
        <w:t>s</w:t>
      </w:r>
      <w:r w:rsidRPr="00D0693E">
        <w:t xml:space="preserve"> from his university and a professor at the University of Kent Canterbury form </w:t>
      </w:r>
      <w:r w:rsidR="003954E8">
        <w:t xml:space="preserve">the </w:t>
      </w:r>
      <w:r w:rsidRPr="00D0693E">
        <w:t>UK. Using machine learning techniques, they investigated whether social media accounts related to cybersecurity can be found. They also selected Twitter as a sample</w:t>
      </w:r>
      <w:r w:rsidR="000C0AD1">
        <w:t xml:space="preserve"> of</w:t>
      </w:r>
      <w:r w:rsidRPr="00D0693E">
        <w:t xml:space="preserve"> social media.</w:t>
      </w:r>
    </w:p>
    <w:p w14:paraId="44764297" w14:textId="42FEBFA8" w:rsidR="004574B0" w:rsidRDefault="004574B0" w:rsidP="004574B0">
      <w:pPr>
        <w:pStyle w:val="Balk2"/>
      </w:pPr>
      <w:bookmarkStart w:id="500" w:name="_Toc6680627"/>
      <w:r w:rsidRPr="004574B0">
        <w:t>DDoS Event Forecasting using Twitter Data</w:t>
      </w:r>
      <w:bookmarkEnd w:id="500"/>
    </w:p>
    <w:p w14:paraId="71E0B4C6" w14:textId="420B59B0" w:rsidR="000C0AD1" w:rsidRDefault="000C0AD1" w:rsidP="00232733">
      <w:pPr>
        <w:spacing w:line="360" w:lineRule="auto"/>
        <w:ind w:firstLine="576"/>
      </w:pPr>
      <w:r>
        <w:rPr>
          <w:noProof/>
          <w:lang w:val="tr-TR" w:eastAsia="tr-TR"/>
        </w:rPr>
        <mc:AlternateContent>
          <mc:Choice Requires="wpg">
            <w:drawing>
              <wp:anchor distT="107950" distB="107950" distL="114300" distR="114300" simplePos="0" relativeHeight="251859968" behindDoc="0" locked="0" layoutInCell="1" allowOverlap="1" wp14:anchorId="48A8E8D7" wp14:editId="716CB46C">
                <wp:simplePos x="0" y="0"/>
                <wp:positionH relativeFrom="margin">
                  <wp:posOffset>-137160</wp:posOffset>
                </wp:positionH>
                <wp:positionV relativeFrom="margin">
                  <wp:posOffset>3222625</wp:posOffset>
                </wp:positionV>
                <wp:extent cx="5891530" cy="1423035"/>
                <wp:effectExtent l="0" t="0" r="0" b="24765"/>
                <wp:wrapTopAndBottom/>
                <wp:docPr id="32" name="Group 61"/>
                <wp:cNvGraphicFramePr/>
                <a:graphic xmlns:a="http://schemas.openxmlformats.org/drawingml/2006/main">
                  <a:graphicData uri="http://schemas.microsoft.com/office/word/2010/wordprocessingGroup">
                    <wpg:wgp>
                      <wpg:cNvGrpSpPr/>
                      <wpg:grpSpPr>
                        <a:xfrm>
                          <a:off x="0" y="0"/>
                          <a:ext cx="5891530" cy="1423035"/>
                          <a:chOff x="-241861" y="472318"/>
                          <a:chExt cx="5492683" cy="660729"/>
                        </a:xfrm>
                      </wpg:grpSpPr>
                      <wps:wsp>
                        <wps:cNvPr id="33" name="Text Box 57"/>
                        <wps:cNvSpPr txBox="1"/>
                        <wps:spPr>
                          <a:xfrm>
                            <a:off x="-241861" y="472318"/>
                            <a:ext cx="5492683" cy="117230"/>
                          </a:xfrm>
                          <a:prstGeom prst="rect">
                            <a:avLst/>
                          </a:prstGeom>
                          <a:solidFill>
                            <a:prstClr val="white"/>
                          </a:solidFill>
                          <a:ln>
                            <a:noFill/>
                          </a:ln>
                          <a:effectLst/>
                        </wps:spPr>
                        <wps:txbx>
                          <w:txbxContent>
                            <w:p w14:paraId="66E6707F" w14:textId="549F86A4" w:rsidR="00783C1B" w:rsidRDefault="00783C1B" w:rsidP="000C0AD1">
                              <w:pPr>
                                <w:pStyle w:val="ResimYazs"/>
                                <w:spacing w:line="276" w:lineRule="auto"/>
                                <w:rPr>
                                  <w:szCs w:val="24"/>
                                  <w:lang w:eastAsia="en-GB"/>
                                </w:rPr>
                              </w:pPr>
                              <w:bookmarkStart w:id="501" w:name="_Toc6679620"/>
                              <w:r>
                                <w:t xml:space="preserve">Table </w:t>
                              </w:r>
                              <w:r>
                                <w:fldChar w:fldCharType="begin"/>
                              </w:r>
                              <w:r>
                                <w:instrText xml:space="preserve"> SEQ Table \* ARABIC </w:instrText>
                              </w:r>
                              <w:r>
                                <w:fldChar w:fldCharType="separate"/>
                              </w:r>
                              <w:r>
                                <w:rPr>
                                  <w:noProof/>
                                </w:rPr>
                                <w:t>4</w:t>
                              </w:r>
                              <w:r>
                                <w:fldChar w:fldCharType="end"/>
                              </w:r>
                              <w:r>
                                <w:t>: Tweet Examples with attack targets.</w:t>
                              </w:r>
                              <w:bookmarkEnd w:id="501"/>
                            </w:p>
                            <w:p w14:paraId="3176B6B1" w14:textId="77777777" w:rsidR="00783C1B" w:rsidRPr="005F13E0" w:rsidRDefault="00783C1B"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6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bwMode="auto">
                          <a:xfrm>
                            <a:off x="-181923" y="614175"/>
                            <a:ext cx="4204234" cy="518872"/>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8A8E8D7" id="_x0000_s1050" style="position:absolute;left:0;text-align:left;margin-left:-10.8pt;margin-top:253.75pt;width:463.9pt;height:112.05pt;z-index:251859968;mso-wrap-distance-top:8.5pt;mso-wrap-distance-bottom:8.5pt;mso-position-horizontal-relative:margin;mso-position-vertical-relative:margin;mso-width-relative:margin;mso-height-relative:margin" coordorigin="-2418,4723" coordsize="54926,6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">
                <v:shape id="Text Box 57" o:spid="_x0000_s1051" type="#_x0000_t202" style="position:absolute;left:-2418;top:4723;width:54926;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66E6707F" w14:textId="549F86A4" w:rsidR="00783C1B" w:rsidRDefault="00783C1B" w:rsidP="000C0AD1">
                        <w:pPr>
                          <w:pStyle w:val="ResimYazs"/>
                          <w:spacing w:line="276" w:lineRule="auto"/>
                          <w:rPr>
                            <w:szCs w:val="24"/>
                            <w:lang w:eastAsia="en-GB"/>
                          </w:rPr>
                        </w:pPr>
                        <w:bookmarkStart w:id="512" w:name="_Toc6679620"/>
                        <w:r>
                          <w:t xml:space="preserve">Table </w:t>
                        </w:r>
                        <w:r>
                          <w:fldChar w:fldCharType="begin"/>
                        </w:r>
                        <w:r>
                          <w:instrText xml:space="preserve"> SEQ Table \* ARABIC </w:instrText>
                        </w:r>
                        <w:r>
                          <w:fldChar w:fldCharType="separate"/>
                        </w:r>
                        <w:r>
                          <w:rPr>
                            <w:noProof/>
                          </w:rPr>
                          <w:t>4</w:t>
                        </w:r>
                        <w:r>
                          <w:fldChar w:fldCharType="end"/>
                        </w:r>
                        <w:r>
                          <w:t>: Tweet Examples with attack targets.</w:t>
                        </w:r>
                        <w:bookmarkEnd w:id="512"/>
                      </w:p>
                      <w:p w14:paraId="3176B6B1" w14:textId="77777777" w:rsidR="00783C1B" w:rsidRPr="005F13E0" w:rsidRDefault="00783C1B" w:rsidP="000C0AD1">
                        <w:pPr>
                          <w:pStyle w:val="ResimYazs"/>
                          <w:rPr>
                            <w:sz w:val="24"/>
                            <w:szCs w:val="20"/>
                          </w:rPr>
                        </w:pPr>
                      </w:p>
                    </w:txbxContent>
                  </v:textbox>
                </v:shape>
                <v:shape id="Picture 60" o:spid="_x0000_s1052" type="#_x0000_t75" style="position:absolute;left:-1819;top:6141;width:42042;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" stroked="t" strokecolor="#d9d9d9">
                  <v:imagedata r:id="rId42" o:title=""/>
                  <v:path arrowok="t"/>
                </v:shape>
                <w10:wrap type="topAndBottom" anchorx="margin" anchory="margin"/>
              </v:group>
            </w:pict>
          </mc:Fallback>
        </mc:AlternateContent>
      </w:r>
      <w:r w:rsidRPr="000C0AD1">
        <w:t>A publication</w:t>
      </w:r>
      <w:r w:rsidR="00232733">
        <w:fldChar w:fldCharType="begin" w:fldLock="1"/>
      </w:r>
      <w:r w:rsidR="00232733">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[22]","plainTextFormattedCitation":"[22]","previouslyFormattedCitation":"[22]"},"properties":{"noteIndex":0},"schema":"https://github.com/citation-style-language/schema/raw/master/csl-citation.json"}</w:instrText>
      </w:r>
      <w:r w:rsidR="00232733">
        <w:fldChar w:fldCharType="separate"/>
      </w:r>
      <w:r w:rsidR="00232733" w:rsidRPr="001271E3">
        <w:rPr>
          <w:noProof/>
        </w:rPr>
        <w:t>[22]</w:t>
      </w:r>
      <w:r w:rsidR="00232733">
        <w:fldChar w:fldCharType="end"/>
      </w:r>
      <w:r w:rsidRPr="000C0AD1">
        <w:t xml:space="preserve"> to estimate the DDoS attacks that have not yet taken place by processing Twitter data.</w:t>
      </w:r>
    </w:p>
    <w:p w14:paraId="73ED0504" w14:textId="72A30B53" w:rsidR="000C0AD1" w:rsidRDefault="000C0AD1" w:rsidP="004574B0"/>
    <w:p w14:paraId="3C88B1D0" w14:textId="634290B6" w:rsidR="004574B0" w:rsidRDefault="000C0AD1" w:rsidP="008D3273">
      <w:pPr>
        <w:spacing w:line="360" w:lineRule="auto"/>
        <w:ind w:firstLine="576"/>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rsidR="00BE06D2">
        <w: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00DDCF84" w14:textId="443916E4" w:rsidR="00D0693E" w:rsidRDefault="001271E3" w:rsidP="00265FC3">
      <w:pPr>
        <w:pStyle w:val="Balk2"/>
      </w:pPr>
      <w:bookmarkStart w:id="502" w:name="_Toc6680628"/>
      <w:r w:rsidRPr="001271E3">
        <w:t>Prediction of drive-by download attacks on Twitter</w:t>
      </w:r>
      <w:bookmarkEnd w:id="502"/>
    </w:p>
    <w:p w14:paraId="015FA78C" w14:textId="1810B403" w:rsidR="004574B0" w:rsidRDefault="008D3273" w:rsidP="00764E65">
      <w:pPr>
        <w:spacing w:line="360" w:lineRule="auto"/>
        <w:ind w:firstLine="576"/>
      </w:pPr>
      <w:r>
        <w:t>S</w:t>
      </w:r>
      <w:r w:rsidR="000C0AD1" w:rsidRPr="000C0AD1">
        <w:t xml:space="preserve">ome cyber attackers use the URL abbreviation method to show malicious websites as if a harmless website and share them on twitter as an abbreviated </w:t>
      </w:r>
      <w:r w:rsidR="000C0AD1">
        <w:t>URL</w:t>
      </w:r>
      <w:r w:rsidR="000C0AD1" w:rsidRPr="000C0AD1">
        <w:t>.</w:t>
      </w:r>
      <w:r w:rsidR="000C0AD1">
        <w:t xml:space="preserve"> </w:t>
      </w:r>
      <w:r w:rsidR="000C0AD1" w:rsidRPr="000C0AD1">
        <w:t xml:space="preserve">Some Twitter </w:t>
      </w:r>
      <w:r w:rsidR="000C0AD1" w:rsidRPr="000C0AD1">
        <w:lastRenderedPageBreak/>
        <w:t>users may believe in this deception and click on such website abbreviations and can be harmed.</w:t>
      </w:r>
      <w:r w:rsidR="00764E65">
        <w:t xml:space="preserve"> </w:t>
      </w:r>
      <w:r w:rsidR="000C0AD1" w:rsidRPr="000C0AD1">
        <w:t>They have explored what we can do to prevent such malicious websites from being clicked like a harmless website due to this kind of abbreviation</w:t>
      </w:r>
      <w:r w:rsidR="004574B0">
        <w:t>.</w:t>
      </w:r>
      <w:r w:rsidR="00764E65">
        <w:t xml:space="preserve"> </w:t>
      </w:r>
      <w:r w:rsidR="000C0AD1" w:rsidRPr="000C0AD1">
        <w:t>They try various methods such as detecting malicious software infection from the increase in the use of CPU or RAM with using Honeypot.</w:t>
      </w:r>
      <w:r w:rsidRPr="008D3273">
        <w:t xml:space="preserve"> </w:t>
      </w:r>
      <w:r>
        <w:fldChar w:fldCharType="begin" w:fldLock="1"/>
      </w:r>
      <w: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[23]","plainTextFormattedCitation":"[23]","previouslyFormattedCitation":"[23]"},"properties":{"noteIndex":0},"schema":"https://github.com/citation-style-language/schema/raw/master/csl-citation.json"}</w:instrText>
      </w:r>
      <w:r>
        <w:fldChar w:fldCharType="separate"/>
      </w:r>
      <w:r w:rsidRPr="001271E3">
        <w:rPr>
          <w:noProof/>
        </w:rPr>
        <w:t>[23]</w:t>
      </w:r>
      <w:r>
        <w:fldChar w:fldCharType="end"/>
      </w:r>
    </w:p>
    <w:p w14:paraId="4DAB4ACC" w14:textId="27D352E5" w:rsidR="004574B0" w:rsidRDefault="004574B0" w:rsidP="004574B0"/>
    <w:p w14:paraId="71D16808" w14:textId="08598517" w:rsidR="00D0693E" w:rsidRDefault="00D0693E" w:rsidP="00D0693E">
      <w:pPr>
        <w:pStyle w:val="Balk2"/>
      </w:pPr>
      <w:bookmarkStart w:id="503" w:name="_Toc6680629"/>
      <w:r w:rsidRPr="00D0693E">
        <w:t>SONAR: Automatic Detection of Cyber Security Events over the Twitter Stream</w:t>
      </w:r>
      <w:bookmarkEnd w:id="503"/>
    </w:p>
    <w:p w14:paraId="720F4530" w14:textId="785BF278" w:rsidR="000C0AD1" w:rsidRDefault="000C0AD1" w:rsidP="00707FFE">
      <w:pPr>
        <w:spacing w:line="360" w:lineRule="auto"/>
        <w:ind w:firstLine="576"/>
      </w:pPr>
      <w:r w:rsidRPr="000C0AD1">
        <w:t>They developed a self-learning framework called Sonar.</w:t>
      </w:r>
      <w:r w:rsidR="00B97789">
        <w:fldChar w:fldCharType="begin" w:fldLock="1"/>
      </w:r>
      <w:r w:rsidR="00B97789">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[24]","plainTextFormattedCitation":"[24]","previouslyFormattedCitation":"[24]"},"properties":{"noteIndex":0},"schema":"https://github.com/citation-style-language/schema/raw/master/csl-citation.json"}</w:instrText>
      </w:r>
      <w:r w:rsidR="00B97789">
        <w:fldChar w:fldCharType="separate"/>
      </w:r>
      <w:r w:rsidR="00B97789" w:rsidRPr="001271E3">
        <w:rPr>
          <w:noProof/>
        </w:rPr>
        <w:t>[24]</w:t>
      </w:r>
      <w:r w:rsidR="00B97789">
        <w:fldChar w:fldCharType="end"/>
      </w:r>
      <w:r w:rsidRPr="000C0AD1">
        <w:t xml:space="preserve"> Sonar can automatically capture events related to cybersecurity by processing twitter data. Developers give the system some keywords to be followed</w:t>
      </w:r>
      <w:r>
        <w:t>.</w:t>
      </w:r>
      <w:r w:rsidRPr="000C0AD1">
        <w:t xml:space="preserve"> </w:t>
      </w:r>
      <w:r>
        <w:t>T</w:t>
      </w:r>
      <w:r w:rsidRPr="000C0AD1">
        <w:t xml:space="preserve">he system can find other keywords to followed related to cybersecurity with the help of previously given keywords. </w:t>
      </w:r>
    </w:p>
    <w:p w14:paraId="61D04FCB" w14:textId="7A71DBC1" w:rsidR="000C0AD1" w:rsidRDefault="00A25A9E" w:rsidP="000C0AD1">
      <w:pPr>
        <w:spacing w:line="360" w:lineRule="auto"/>
      </w:pPr>
      <w:r>
        <w:rPr>
          <w:noProof/>
          <w:lang w:val="tr-TR" w:eastAsia="tr-TR"/>
        </w:rPr>
        <mc:AlternateContent>
          <mc:Choice Requires="wpg">
            <w:drawing>
              <wp:anchor distT="107950" distB="107950" distL="114300" distR="114300" simplePos="0" relativeHeight="251872256" behindDoc="0" locked="0" layoutInCell="1" allowOverlap="1" wp14:anchorId="647278B1" wp14:editId="7D08662F">
                <wp:simplePos x="0" y="0"/>
                <wp:positionH relativeFrom="margin">
                  <wp:align>right</wp:align>
                </wp:positionH>
                <wp:positionV relativeFrom="margin">
                  <wp:posOffset>4320540</wp:posOffset>
                </wp:positionV>
                <wp:extent cx="5371465" cy="3072130"/>
                <wp:effectExtent l="19050" t="19050" r="19685" b="0"/>
                <wp:wrapTopAndBottom/>
                <wp:docPr id="58" name="Group 61"/>
                <wp:cNvGraphicFramePr/>
                <a:graphic xmlns:a="http://schemas.openxmlformats.org/drawingml/2006/main">
                  <a:graphicData uri="http://schemas.microsoft.com/office/word/2010/wordprocessingGroup">
                    <wpg:wgp>
                      <wpg:cNvGrpSpPr/>
                      <wpg:grpSpPr>
                        <a:xfrm>
                          <a:off x="0" y="0"/>
                          <a:ext cx="5371465" cy="3072130"/>
                          <a:chOff x="-49072" y="-144181"/>
                          <a:chExt cx="5354461" cy="1724975"/>
                        </a:xfrm>
                      </wpg:grpSpPr>
                      <wps:wsp>
                        <wps:cNvPr id="59" name="Text Box 57"/>
                        <wps:cNvSpPr txBox="1"/>
                        <wps:spPr>
                          <a:xfrm>
                            <a:off x="30520" y="1462370"/>
                            <a:ext cx="5210175" cy="118424"/>
                          </a:xfrm>
                          <a:prstGeom prst="rect">
                            <a:avLst/>
                          </a:prstGeom>
                          <a:solidFill>
                            <a:prstClr val="white"/>
                          </a:solidFill>
                          <a:ln>
                            <a:noFill/>
                          </a:ln>
                          <a:effectLst/>
                        </wps:spPr>
                        <wps:txbx>
                          <w:txbxContent>
                            <w:p w14:paraId="4EDE43D7" w14:textId="3B64BB75" w:rsidR="00783C1B" w:rsidRPr="005F13E0" w:rsidRDefault="00783C1B" w:rsidP="000C0AD1">
                              <w:pPr>
                                <w:pStyle w:val="ResimYazs"/>
                                <w:spacing w:line="276" w:lineRule="auto"/>
                                <w:rPr>
                                  <w:sz w:val="24"/>
                                  <w:szCs w:val="20"/>
                                </w:rPr>
                              </w:pPr>
                              <w:bookmarkStart w:id="504" w:name="_Toc6679613"/>
                              <w:r>
                                <w:t xml:space="preserve">Figure </w:t>
                              </w:r>
                              <w:r>
                                <w:fldChar w:fldCharType="begin"/>
                              </w:r>
                              <w:r>
                                <w:instrText xml:space="preserve"> SEQ Figure \* ARABIC </w:instrText>
                              </w:r>
                              <w:r>
                                <w:fldChar w:fldCharType="separate"/>
                              </w:r>
                              <w:r>
                                <w:rPr>
                                  <w:noProof/>
                                </w:rPr>
                                <w:t>6</w:t>
                              </w:r>
                              <w:r>
                                <w:fldChar w:fldCharType="end"/>
                              </w:r>
                              <w:r>
                                <w:t xml:space="preserve">: </w:t>
                              </w:r>
                              <w:r w:rsidRPr="000C0AD1">
                                <w:t>Architecture of the Keyword Finder Comp</w:t>
                              </w:r>
                              <w:r>
                                <w:t>o</w:t>
                              </w:r>
                              <w:r w:rsidRPr="000C0AD1">
                                <w:t>nent</w:t>
                              </w:r>
                              <w:bookmarkEnd w:id="504"/>
                            </w:p>
                            <w:p w14:paraId="3FDD5D42" w14:textId="77777777" w:rsidR="00783C1B" w:rsidRPr="005F13E0" w:rsidRDefault="00783C1B"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2" name="Picture 6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bwMode="auto">
                          <a:xfrm>
                            <a:off x="-49072" y="-144181"/>
                            <a:ext cx="5354461" cy="1570956"/>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647278B1" id="_x0000_s1053" style="position:absolute;left:0;text-align:left;margin-left:371.75pt;margin-top:340.2pt;width:422.95pt;height:241.9pt;z-index:251872256;mso-wrap-distance-top:8.5pt;mso-wrap-distance-bottom:8.5pt;mso-position-horizontal:right;mso-position-horizontal-relative:margin;mso-position-vertical-relative:margin;mso-width-relative:margin;mso-height-relative:margin" coordorigin="-490,-1441" coordsize="53544,1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">
                <v:shape id="Text Box 57" o:spid="_x0000_s1054" type="#_x0000_t202" style="position:absolute;left:305;top:14623;width:52101;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4EDE43D7" w14:textId="3B64BB75" w:rsidR="00783C1B" w:rsidRPr="005F13E0" w:rsidRDefault="00783C1B" w:rsidP="000C0AD1">
                        <w:pPr>
                          <w:pStyle w:val="ResimYazs"/>
                          <w:spacing w:line="276" w:lineRule="auto"/>
                          <w:rPr>
                            <w:sz w:val="24"/>
                            <w:szCs w:val="20"/>
                          </w:rPr>
                        </w:pPr>
                        <w:bookmarkStart w:id="516" w:name="_Toc6679613"/>
                        <w:r>
                          <w:t xml:space="preserve">Figure </w:t>
                        </w:r>
                        <w:r>
                          <w:fldChar w:fldCharType="begin"/>
                        </w:r>
                        <w:r>
                          <w:instrText xml:space="preserve"> SEQ Figure \* ARABIC </w:instrText>
                        </w:r>
                        <w:r>
                          <w:fldChar w:fldCharType="separate"/>
                        </w:r>
                        <w:r>
                          <w:rPr>
                            <w:noProof/>
                          </w:rPr>
                          <w:t>6</w:t>
                        </w:r>
                        <w:r>
                          <w:fldChar w:fldCharType="end"/>
                        </w:r>
                        <w:r>
                          <w:t xml:space="preserve">: </w:t>
                        </w:r>
                        <w:r w:rsidRPr="000C0AD1">
                          <w:t>Architecture of the Keyword Finder Comp</w:t>
                        </w:r>
                        <w:r>
                          <w:t>o</w:t>
                        </w:r>
                        <w:r w:rsidRPr="000C0AD1">
                          <w:t>nent</w:t>
                        </w:r>
                        <w:bookmarkEnd w:id="516"/>
                      </w:p>
                      <w:p w14:paraId="3FDD5D42" w14:textId="77777777" w:rsidR="00783C1B" w:rsidRPr="005F13E0" w:rsidRDefault="00783C1B" w:rsidP="000C0AD1">
                        <w:pPr>
                          <w:pStyle w:val="ResimYazs"/>
                          <w:rPr>
                            <w:sz w:val="24"/>
                            <w:szCs w:val="20"/>
                          </w:rPr>
                        </w:pPr>
                      </w:p>
                    </w:txbxContent>
                  </v:textbox>
                </v:shape>
                <v:shape id="Picture 60" o:spid="_x0000_s1055" type="#_x0000_t75" style="position:absolute;left:-490;top:-1441;width:53543;height:15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" stroked="t" strokecolor="#d9d9d9">
                  <v:imagedata r:id="rId44" o:title=""/>
                  <v:path arrowok="t"/>
                </v:shape>
                <w10:wrap type="topAndBottom" anchorx="margin" anchory="margin"/>
              </v:group>
            </w:pict>
          </mc:Fallback>
        </mc:AlternateContent>
      </w:r>
    </w:p>
    <w:p w14:paraId="5FBC0F72" w14:textId="0D06D7CB" w:rsidR="000C0AD1" w:rsidRDefault="000C0AD1" w:rsidP="000C0AD1">
      <w:pPr>
        <w:spacing w:line="360" w:lineRule="auto"/>
      </w:pPr>
    </w:p>
    <w:p w14:paraId="1AF71498" w14:textId="5D6B5A03" w:rsidR="000C0AD1" w:rsidRDefault="000C0AD1" w:rsidP="000C0AD1">
      <w:pPr>
        <w:spacing w:line="360" w:lineRule="auto"/>
      </w:pPr>
    </w:p>
    <w:p w14:paraId="2246B7FE" w14:textId="7A6909B7" w:rsidR="000C0AD1" w:rsidRDefault="00375B30" w:rsidP="000C0AD1">
      <w:pPr>
        <w:spacing w:line="360" w:lineRule="auto"/>
      </w:pPr>
      <w:r>
        <w:rPr>
          <w:noProof/>
          <w:lang w:val="tr-TR" w:eastAsia="tr-TR"/>
        </w:rPr>
        <mc:AlternateContent>
          <mc:Choice Requires="wpg">
            <w:drawing>
              <wp:anchor distT="107950" distB="107950" distL="114300" distR="114300" simplePos="0" relativeHeight="251874304" behindDoc="0" locked="0" layoutInCell="1" allowOverlap="1" wp14:anchorId="4D7DFF43" wp14:editId="7AD5800D">
                <wp:simplePos x="0" y="0"/>
                <wp:positionH relativeFrom="page">
                  <wp:posOffset>1114425</wp:posOffset>
                </wp:positionH>
                <wp:positionV relativeFrom="margin">
                  <wp:posOffset>857250</wp:posOffset>
                </wp:positionV>
                <wp:extent cx="5608320" cy="2614930"/>
                <wp:effectExtent l="19050" t="19050" r="11430" b="0"/>
                <wp:wrapTopAndBottom/>
                <wp:docPr id="63" name="Group 61"/>
                <wp:cNvGraphicFramePr/>
                <a:graphic xmlns:a="http://schemas.openxmlformats.org/drawingml/2006/main">
                  <a:graphicData uri="http://schemas.microsoft.com/office/word/2010/wordprocessingGroup">
                    <wpg:wgp>
                      <wpg:cNvGrpSpPr/>
                      <wpg:grpSpPr>
                        <a:xfrm>
                          <a:off x="0" y="0"/>
                          <a:ext cx="5608320" cy="2614930"/>
                          <a:chOff x="-83084" y="-511422"/>
                          <a:chExt cx="5354461" cy="1586366"/>
                        </a:xfrm>
                      </wpg:grpSpPr>
                      <wps:wsp>
                        <wps:cNvPr id="192" name="Text Box 57"/>
                        <wps:cNvSpPr txBox="1"/>
                        <wps:spPr>
                          <a:xfrm>
                            <a:off x="-10294" y="956520"/>
                            <a:ext cx="5210175" cy="118424"/>
                          </a:xfrm>
                          <a:prstGeom prst="rect">
                            <a:avLst/>
                          </a:prstGeom>
                          <a:solidFill>
                            <a:prstClr val="white"/>
                          </a:solidFill>
                          <a:ln>
                            <a:noFill/>
                          </a:ln>
                          <a:effectLst/>
                        </wps:spPr>
                        <wps:txbx>
                          <w:txbxContent>
                            <w:p w14:paraId="10C22232" w14:textId="747507B7" w:rsidR="00783C1B" w:rsidRPr="005F13E0" w:rsidRDefault="00783C1B" w:rsidP="000C0AD1">
                              <w:pPr>
                                <w:pStyle w:val="ResimYazs"/>
                                <w:spacing w:line="276" w:lineRule="auto"/>
                                <w:rPr>
                                  <w:sz w:val="24"/>
                                  <w:szCs w:val="20"/>
                                </w:rPr>
                              </w:pPr>
                              <w:bookmarkStart w:id="505" w:name="_Toc6679614"/>
                              <w:r>
                                <w:t xml:space="preserve">Figure </w:t>
                              </w:r>
                              <w:r>
                                <w:fldChar w:fldCharType="begin"/>
                              </w:r>
                              <w:r>
                                <w:instrText xml:space="preserve"> SEQ Figure \* ARABIC </w:instrText>
                              </w:r>
                              <w:r>
                                <w:fldChar w:fldCharType="separate"/>
                              </w:r>
                              <w:r>
                                <w:rPr>
                                  <w:noProof/>
                                </w:rPr>
                                <w:t>7</w:t>
                              </w:r>
                              <w:r>
                                <w:fldChar w:fldCharType="end"/>
                              </w:r>
                              <w:r>
                                <w:t xml:space="preserve">: </w:t>
                              </w:r>
                              <w:r w:rsidRPr="000C0AD1">
                                <w:t>Technical Overview of Sonar</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3" name="Picture 6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bwMode="auto">
                          <a:xfrm>
                            <a:off x="-83084" y="-511422"/>
                            <a:ext cx="5354461" cy="1405591"/>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D7DFF43" id="_x0000_s1056" style="position:absolute;left:0;text-align:left;margin-left:87.75pt;margin-top:67.5pt;width:441.6pt;height:205.9pt;z-index:251874304;mso-wrap-distance-top:8.5pt;mso-wrap-distance-bottom:8.5pt;mso-position-horizontal-relative:page;mso-position-vertical-relative:margin;mso-width-relative:margin;mso-height-relative:margin" coordorigin="-830,-5114" coordsize="53544,15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">
                <v:shape id="Text Box 57" o:spid="_x0000_s1057" type="#_x0000_t202" style="position:absolute;left:-102;top:9565;width:52100;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10C22232" w14:textId="747507B7" w:rsidR="00783C1B" w:rsidRPr="005F13E0" w:rsidRDefault="00783C1B" w:rsidP="000C0AD1">
                        <w:pPr>
                          <w:pStyle w:val="ResimYazs"/>
                          <w:spacing w:line="276" w:lineRule="auto"/>
                          <w:rPr>
                            <w:sz w:val="24"/>
                            <w:szCs w:val="20"/>
                          </w:rPr>
                        </w:pPr>
                        <w:bookmarkStart w:id="518" w:name="_Toc6679614"/>
                        <w:r>
                          <w:t xml:space="preserve">Figure </w:t>
                        </w:r>
                        <w:r>
                          <w:fldChar w:fldCharType="begin"/>
                        </w:r>
                        <w:r>
                          <w:instrText xml:space="preserve"> SEQ Figure \* ARABIC </w:instrText>
                        </w:r>
                        <w:r>
                          <w:fldChar w:fldCharType="separate"/>
                        </w:r>
                        <w:r>
                          <w:rPr>
                            <w:noProof/>
                          </w:rPr>
                          <w:t>7</w:t>
                        </w:r>
                        <w:r>
                          <w:fldChar w:fldCharType="end"/>
                        </w:r>
                        <w:r>
                          <w:t xml:space="preserve">: </w:t>
                        </w:r>
                        <w:r w:rsidRPr="000C0AD1">
                          <w:t>Technical Overview of Sonar</w:t>
                        </w:r>
                        <w:bookmarkEnd w:id="518"/>
                      </w:p>
                    </w:txbxContent>
                  </v:textbox>
                </v:shape>
                <v:shape id="Picture 60" o:spid="_x0000_s1058" type="#_x0000_t75" style="position:absolute;left:-830;top:-5114;width:53543;height:1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" stroked="t" strokecolor="#d9d9d9">
                  <v:imagedata r:id="rId46" o:title=""/>
                  <v:path arrowok="t"/>
                </v:shape>
                <w10:wrap type="topAndBottom" anchorx="page" anchory="margin"/>
              </v:group>
            </w:pict>
          </mc:Fallback>
        </mc:AlternateContent>
      </w:r>
      <w:r w:rsidR="000C0AD1" w:rsidRPr="000C0AD1">
        <w:t>They have also benefited from many big data technologies to d</w:t>
      </w:r>
      <w:r w:rsidR="000C0AD1">
        <w:t>o</w:t>
      </w:r>
      <w:r w:rsidR="000C0AD1" w:rsidRPr="000C0AD1">
        <w:t xml:space="preserve"> their researches.</w:t>
      </w:r>
    </w:p>
    <w:p w14:paraId="436B9DF6" w14:textId="19EB8D6F" w:rsidR="00FC01D6" w:rsidRDefault="00FC01D6" w:rsidP="004574B0">
      <w:pPr>
        <w:pStyle w:val="Balk2"/>
      </w:pPr>
      <w:bookmarkStart w:id="506" w:name="_Toc6680630"/>
      <w:r w:rsidRPr="00FC01D6">
        <w:t>Crowdsourcing Cybersecurity: Cyber Attack Detection using Social Media</w:t>
      </w:r>
      <w:bookmarkEnd w:id="506"/>
    </w:p>
    <w:p w14:paraId="36CD0583" w14:textId="62C02D74" w:rsidR="000C0AD1" w:rsidRDefault="000C0AD1" w:rsidP="007C453B">
      <w:pPr>
        <w:spacing w:line="360" w:lineRule="auto"/>
        <w:ind w:firstLine="576"/>
      </w:pPr>
      <w:r>
        <w:rPr>
          <w:noProof/>
          <w:lang w:val="tr-TR" w:eastAsia="tr-TR"/>
        </w:rPr>
        <mc:AlternateContent>
          <mc:Choice Requires="wpg">
            <w:drawing>
              <wp:anchor distT="107950" distB="107950" distL="114300" distR="114300" simplePos="0" relativeHeight="251868160" behindDoc="0" locked="0" layoutInCell="1" allowOverlap="1" wp14:anchorId="5D150759" wp14:editId="7C805714">
                <wp:simplePos x="0" y="0"/>
                <wp:positionH relativeFrom="margin">
                  <wp:align>right</wp:align>
                </wp:positionH>
                <wp:positionV relativeFrom="margin">
                  <wp:posOffset>5113020</wp:posOffset>
                </wp:positionV>
                <wp:extent cx="6045835" cy="2711450"/>
                <wp:effectExtent l="19050" t="19050" r="12065" b="0"/>
                <wp:wrapTopAndBottom/>
                <wp:docPr id="51" name="Group 61"/>
                <wp:cNvGraphicFramePr/>
                <a:graphic xmlns:a="http://schemas.openxmlformats.org/drawingml/2006/main">
                  <a:graphicData uri="http://schemas.microsoft.com/office/word/2010/wordprocessingGroup">
                    <wpg:wgp>
                      <wpg:cNvGrpSpPr/>
                      <wpg:grpSpPr>
                        <a:xfrm>
                          <a:off x="0" y="0"/>
                          <a:ext cx="6045835" cy="2711450"/>
                          <a:chOff x="-422532" y="492221"/>
                          <a:chExt cx="6463746" cy="1088572"/>
                        </a:xfrm>
                      </wpg:grpSpPr>
                      <wps:wsp>
                        <wps:cNvPr id="52" name="Text Box 57"/>
                        <wps:cNvSpPr txBox="1"/>
                        <wps:spPr>
                          <a:xfrm>
                            <a:off x="30520" y="1503738"/>
                            <a:ext cx="5640272" cy="77055"/>
                          </a:xfrm>
                          <a:prstGeom prst="rect">
                            <a:avLst/>
                          </a:prstGeom>
                          <a:solidFill>
                            <a:prstClr val="white"/>
                          </a:solidFill>
                          <a:ln>
                            <a:noFill/>
                          </a:ln>
                          <a:effectLst/>
                        </wps:spPr>
                        <wps:txbx>
                          <w:txbxContent>
                            <w:p w14:paraId="5F350C0D" w14:textId="32C39EA1" w:rsidR="00783C1B" w:rsidRPr="005F13E0" w:rsidRDefault="00783C1B" w:rsidP="000C0AD1">
                              <w:pPr>
                                <w:pStyle w:val="ResimYazs"/>
                                <w:spacing w:line="276" w:lineRule="auto"/>
                                <w:rPr>
                                  <w:sz w:val="24"/>
                                  <w:szCs w:val="20"/>
                                </w:rPr>
                              </w:pPr>
                              <w:bookmarkStart w:id="507" w:name="_Toc6679615"/>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507"/>
                            </w:p>
                            <w:p w14:paraId="111C354D" w14:textId="77777777" w:rsidR="00783C1B" w:rsidRPr="005F13E0" w:rsidRDefault="00783C1B"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Picture 6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bwMode="auto">
                          <a:xfrm>
                            <a:off x="-422532" y="492221"/>
                            <a:ext cx="6463746" cy="916124"/>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5D150759" id="_x0000_s1059" style="position:absolute;left:0;text-align:left;margin-left:424.85pt;margin-top:402.6pt;width:476.05pt;height:213.5pt;z-index:251868160;mso-wrap-distance-top:8.5pt;mso-wrap-distance-bottom:8.5pt;mso-position-horizontal:right;mso-position-horizontal-relative:margin;mso-position-vertical-relative:margin;mso-width-relative:margin;mso-height-relative:margin" coordorigin="-4225,4922" coordsize="64637,10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">
                <v:shape id="Text Box 57" o:spid="_x0000_s1060" type="#_x0000_t202" style="position:absolute;left:305;top:15037;width:56402;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5F350C0D" w14:textId="32C39EA1" w:rsidR="00783C1B" w:rsidRPr="005F13E0" w:rsidRDefault="00783C1B" w:rsidP="000C0AD1">
                        <w:pPr>
                          <w:pStyle w:val="ResimYazs"/>
                          <w:spacing w:line="276" w:lineRule="auto"/>
                          <w:rPr>
                            <w:sz w:val="24"/>
                            <w:szCs w:val="20"/>
                          </w:rPr>
                        </w:pPr>
                        <w:bookmarkStart w:id="521" w:name="_Toc6679615"/>
                        <w:r>
                          <w:t xml:space="preserve">Figure </w:t>
                        </w:r>
                        <w:r>
                          <w:fldChar w:fldCharType="begin"/>
                        </w:r>
                        <w:r>
                          <w:instrText xml:space="preserve"> SEQ Figure \* ARABIC </w:instrText>
                        </w:r>
                        <w:r>
                          <w:fldChar w:fldCharType="separate"/>
                        </w:r>
                        <w:r>
                          <w:rPr>
                            <w:noProof/>
                          </w:rPr>
                          <w:t>8</w:t>
                        </w:r>
                        <w:r>
                          <w:fldChar w:fldCharType="end"/>
                        </w:r>
                        <w:r>
                          <w:t>: A Schematic Overview of Cybersecurity Event Detection System from the Publication.</w:t>
                        </w:r>
                        <w:bookmarkEnd w:id="521"/>
                      </w:p>
                      <w:p w14:paraId="111C354D" w14:textId="77777777" w:rsidR="00783C1B" w:rsidRPr="005F13E0" w:rsidRDefault="00783C1B" w:rsidP="000C0AD1">
                        <w:pPr>
                          <w:pStyle w:val="ResimYazs"/>
                          <w:rPr>
                            <w:sz w:val="24"/>
                            <w:szCs w:val="20"/>
                          </w:rPr>
                        </w:pPr>
                      </w:p>
                    </w:txbxContent>
                  </v:textbox>
                </v:shape>
                <v:shape id="Picture 60" o:spid="_x0000_s1061" type="#_x0000_t75" style="position:absolute;left:-4225;top:4922;width:64637;height:9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" stroked="t" strokecolor="#d9d9d9">
                  <v:imagedata r:id="rId48" o:title=""/>
                  <v:path arrowok="t"/>
                </v:shape>
                <w10:wrap type="topAndBottom" anchorx="margin" anchory="margin"/>
              </v:group>
            </w:pict>
          </mc:Fallback>
        </mc:AlternateContent>
      </w:r>
      <w:r w:rsidRPr="000C0AD1">
        <w:t>Another study on detecting cybersecurity attacks by processing Twitter data. They acknowledge that their work is similar to that of previous studies, but they claim to have more successful results.</w:t>
      </w:r>
      <w:r w:rsidR="007C453B" w:rsidRPr="007C453B">
        <w:t xml:space="preserve"> </w:t>
      </w:r>
      <w:r w:rsidR="007C453B">
        <w:fldChar w:fldCharType="begin" w:fldLock="1"/>
      </w:r>
      <w:r w:rsidR="007C453B">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[25]","plainTextFormattedCitation":"[25]"},"properties":{"noteIndex":0},"schema":"https://github.com/citation-style-language/schema/raw/master/csl-citation.json"}</w:instrText>
      </w:r>
      <w:r w:rsidR="007C453B">
        <w:fldChar w:fldCharType="separate"/>
      </w:r>
      <w:r w:rsidR="007C453B" w:rsidRPr="001271E3">
        <w:rPr>
          <w:noProof/>
        </w:rPr>
        <w:t>[25]</w:t>
      </w:r>
      <w:r w:rsidR="007C453B">
        <w:fldChar w:fldCharType="end"/>
      </w:r>
    </w:p>
    <w:p w14:paraId="15142C38" w14:textId="77777777" w:rsidR="001271E3" w:rsidRDefault="001271E3" w:rsidP="000C0AD1">
      <w:pPr>
        <w:spacing w:line="360" w:lineRule="auto"/>
      </w:pPr>
    </w:p>
    <w:p w14:paraId="686297C9" w14:textId="565004FB" w:rsidR="000C0AD1" w:rsidRPr="007E1CF6" w:rsidRDefault="000C0AD1" w:rsidP="00D0693E">
      <w:r>
        <w:rPr>
          <w:noProof/>
          <w:lang w:val="tr-TR" w:eastAsia="tr-TR"/>
        </w:rPr>
        <mc:AlternateContent>
          <mc:Choice Requires="wpg">
            <w:drawing>
              <wp:anchor distT="107950" distB="107950" distL="114300" distR="114300" simplePos="0" relativeHeight="251870208" behindDoc="0" locked="0" layoutInCell="1" allowOverlap="1" wp14:anchorId="1DBBA816" wp14:editId="6BFE0EC3">
                <wp:simplePos x="0" y="0"/>
                <wp:positionH relativeFrom="page">
                  <wp:align>center</wp:align>
                </wp:positionH>
                <wp:positionV relativeFrom="margin">
                  <wp:posOffset>138079</wp:posOffset>
                </wp:positionV>
                <wp:extent cx="6515735" cy="2990215"/>
                <wp:effectExtent l="0" t="19050" r="0" b="635"/>
                <wp:wrapTopAndBottom/>
                <wp:docPr id="54" name="Group 61"/>
                <wp:cNvGraphicFramePr/>
                <a:graphic xmlns:a="http://schemas.openxmlformats.org/drawingml/2006/main">
                  <a:graphicData uri="http://schemas.microsoft.com/office/word/2010/wordprocessingGroup">
                    <wpg:wgp>
                      <wpg:cNvGrpSpPr/>
                      <wpg:grpSpPr>
                        <a:xfrm>
                          <a:off x="0" y="0"/>
                          <a:ext cx="6515735" cy="2990215"/>
                          <a:chOff x="-607506" y="505642"/>
                          <a:chExt cx="6586676" cy="1150284"/>
                        </a:xfrm>
                      </wpg:grpSpPr>
                      <wps:wsp>
                        <wps:cNvPr id="55" name="Text Box 57"/>
                        <wps:cNvSpPr txBox="1"/>
                        <wps:spPr>
                          <a:xfrm>
                            <a:off x="-607506" y="1474951"/>
                            <a:ext cx="6586676" cy="180975"/>
                          </a:xfrm>
                          <a:prstGeom prst="rect">
                            <a:avLst/>
                          </a:prstGeom>
                          <a:solidFill>
                            <a:prstClr val="white"/>
                          </a:solidFill>
                          <a:ln>
                            <a:noFill/>
                          </a:ln>
                          <a:effectLst/>
                        </wps:spPr>
                        <wps:txbx>
                          <w:txbxContent>
                            <w:p w14:paraId="05909501" w14:textId="230B10B1" w:rsidR="00783C1B" w:rsidRPr="005F13E0" w:rsidRDefault="00783C1B" w:rsidP="000C0AD1">
                              <w:pPr>
                                <w:pStyle w:val="ResimYazs"/>
                                <w:spacing w:line="276" w:lineRule="auto"/>
                                <w:rPr>
                                  <w:sz w:val="24"/>
                                  <w:szCs w:val="20"/>
                                </w:rPr>
                              </w:pPr>
                              <w:bookmarkStart w:id="508" w:name="_Toc6679616"/>
                              <w:r>
                                <w:t xml:space="preserve">Figure </w:t>
                              </w:r>
                              <w:r>
                                <w:fldChar w:fldCharType="begin"/>
                              </w:r>
                              <w:r>
                                <w:instrText xml:space="preserve"> SEQ Figure \* ARABIC </w:instrText>
                              </w:r>
                              <w:r>
                                <w:fldChar w:fldCharType="separate"/>
                              </w:r>
                              <w:r>
                                <w:rPr>
                                  <w:noProof/>
                                </w:rPr>
                                <w:t>9</w:t>
                              </w:r>
                              <w:r>
                                <w:fldChar w:fldCharType="end"/>
                              </w:r>
                              <w:r>
                                <w:t xml:space="preserve">: </w:t>
                              </w:r>
                              <w:r w:rsidRPr="009C0833">
                                <w:t>S</w:t>
                              </w:r>
                              <w:r>
                                <w:t xml:space="preserve">treamgraph Showing Normalized Volume of Tweets (September 2015 through October 2016) Tagged with Data Breach (red), DDoS Activity (grey) and Account Hijacking (blue) Types </w:t>
                              </w:r>
                              <w:proofErr w:type="gramStart"/>
                              <w:r>
                                <w:t>of  Cybersecurity</w:t>
                              </w:r>
                              <w:proofErr w:type="gramEnd"/>
                              <w:r>
                                <w:t xml:space="preserve"> Events.</w:t>
                              </w:r>
                              <w:bookmarkEnd w:id="508"/>
                            </w:p>
                            <w:p w14:paraId="16B0F466" w14:textId="77777777" w:rsidR="00783C1B" w:rsidRPr="005F13E0" w:rsidRDefault="00783C1B"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6" name="Picture 6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bwMode="auto">
                          <a:xfrm>
                            <a:off x="-595775" y="505642"/>
                            <a:ext cx="6553929" cy="920854"/>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1DBBA816" id="_x0000_s1062" style="position:absolute;left:0;text-align:left;margin-left:0;margin-top:10.85pt;width:513.05pt;height:235.45pt;z-index:251870208;mso-wrap-distance-top:8.5pt;mso-wrap-distance-bottom:8.5pt;mso-position-horizontal:center;mso-position-horizontal-relative:page;mso-position-vertical-relative:margin;mso-width-relative:margin;mso-height-relative:margin" coordorigin="-6075,5056" coordsize="65866,1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">
                <v:shape id="Text Box 57" o:spid="_x0000_s1063" type="#_x0000_t202" style="position:absolute;left:-6075;top:14749;width:6586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05909501" w14:textId="230B10B1" w:rsidR="00783C1B" w:rsidRPr="005F13E0" w:rsidRDefault="00783C1B" w:rsidP="000C0AD1">
                        <w:pPr>
                          <w:pStyle w:val="ResimYazs"/>
                          <w:spacing w:line="276" w:lineRule="auto"/>
                          <w:rPr>
                            <w:sz w:val="24"/>
                            <w:szCs w:val="20"/>
                          </w:rPr>
                        </w:pPr>
                        <w:bookmarkStart w:id="523" w:name="_Toc6679616"/>
                        <w:r>
                          <w:t xml:space="preserve">Figure </w:t>
                        </w:r>
                        <w:r>
                          <w:fldChar w:fldCharType="begin"/>
                        </w:r>
                        <w:r>
                          <w:instrText xml:space="preserve"> SEQ Figure \* ARABIC </w:instrText>
                        </w:r>
                        <w:r>
                          <w:fldChar w:fldCharType="separate"/>
                        </w:r>
                        <w:r>
                          <w:rPr>
                            <w:noProof/>
                          </w:rPr>
                          <w:t>9</w:t>
                        </w:r>
                        <w:r>
                          <w:fldChar w:fldCharType="end"/>
                        </w:r>
                        <w:r>
                          <w:t xml:space="preserve">: </w:t>
                        </w:r>
                        <w:r w:rsidRPr="009C0833">
                          <w:t>S</w:t>
                        </w:r>
                        <w:r>
                          <w:t xml:space="preserve">treamgraph Showing Normalized Volume of Tweets (September 2015 through October 2016) Tagged with Data Breach (red), DDoS Activity (grey) and Account Hijacking (blue) Types </w:t>
                        </w:r>
                        <w:proofErr w:type="gramStart"/>
                        <w:r>
                          <w:t>of  Cybersecurity</w:t>
                        </w:r>
                        <w:proofErr w:type="gramEnd"/>
                        <w:r>
                          <w:t xml:space="preserve"> Events.</w:t>
                        </w:r>
                        <w:bookmarkEnd w:id="523"/>
                      </w:p>
                      <w:p w14:paraId="16B0F466" w14:textId="77777777" w:rsidR="00783C1B" w:rsidRPr="005F13E0" w:rsidRDefault="00783C1B" w:rsidP="000C0AD1">
                        <w:pPr>
                          <w:pStyle w:val="ResimYazs"/>
                          <w:rPr>
                            <w:sz w:val="24"/>
                            <w:szCs w:val="20"/>
                          </w:rPr>
                        </w:pPr>
                      </w:p>
                    </w:txbxContent>
                  </v:textbox>
                </v:shape>
                <v:shape id="Picture 60" o:spid="_x0000_s1064" type="#_x0000_t75" style="position:absolute;left:-5957;top:5056;width:65538;height: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" stroked="t" strokecolor="#d9d9d9">
                  <v:imagedata r:id="rId50" o:title=""/>
                  <v:path arrowok="t"/>
                </v:shape>
                <w10:wrap type="topAndBottom" anchorx="page" anchory="margin"/>
              </v:group>
            </w:pict>
          </mc:Fallback>
        </mc:AlternateContent>
      </w:r>
    </w:p>
    <w:p w14:paraId="59F08786" w14:textId="04AF9F99" w:rsidR="005B6738" w:rsidRPr="007E1CF6" w:rsidRDefault="005B6738" w:rsidP="005B6738">
      <w:pPr>
        <w:rPr>
          <w:noProof/>
        </w:rPr>
      </w:pPr>
    </w:p>
    <w:p w14:paraId="377FF078" w14:textId="40914D8A" w:rsidR="005D1DC5" w:rsidRPr="007E1CF6" w:rsidRDefault="005D1DC5" w:rsidP="005B6738">
      <w:pPr>
        <w:rPr>
          <w:noProof/>
        </w:rPr>
      </w:pPr>
    </w:p>
    <w:p w14:paraId="6DEF4842" w14:textId="59571B8B" w:rsidR="005D1DC5" w:rsidRDefault="005D1DC5" w:rsidP="005B6738">
      <w:pPr>
        <w:rPr>
          <w:noProof/>
        </w:rPr>
      </w:pPr>
    </w:p>
    <w:p w14:paraId="507EC8FB" w14:textId="5F18A9CD" w:rsidR="00D248B6" w:rsidRDefault="00D248B6" w:rsidP="005B6738">
      <w:pPr>
        <w:rPr>
          <w:noProof/>
        </w:rPr>
      </w:pPr>
    </w:p>
    <w:p w14:paraId="5301FDD7" w14:textId="3470B3AB" w:rsidR="000C0AD1" w:rsidRDefault="000C0AD1" w:rsidP="005B6738">
      <w:pPr>
        <w:rPr>
          <w:noProof/>
        </w:rPr>
      </w:pPr>
    </w:p>
    <w:p w14:paraId="00960B77" w14:textId="7FAE7C5F" w:rsidR="00D248B6" w:rsidRDefault="00D248B6" w:rsidP="005B6738">
      <w:pPr>
        <w:rPr>
          <w:noProof/>
        </w:rPr>
      </w:pPr>
    </w:p>
    <w:p w14:paraId="6F8ACED8" w14:textId="61950992" w:rsidR="00D248B6" w:rsidRDefault="00D248B6" w:rsidP="005B6738">
      <w:pPr>
        <w:rPr>
          <w:noProof/>
        </w:rPr>
      </w:pPr>
    </w:p>
    <w:p w14:paraId="66BD7A2E" w14:textId="53D610D1" w:rsidR="00D248B6" w:rsidRDefault="00D248B6" w:rsidP="005B6738">
      <w:pPr>
        <w:rPr>
          <w:noProof/>
        </w:rPr>
      </w:pPr>
    </w:p>
    <w:p w14:paraId="6416854A" w14:textId="7005F53E" w:rsidR="00E95CBA" w:rsidRDefault="00E95CBA" w:rsidP="005B6738">
      <w:pPr>
        <w:rPr>
          <w:noProof/>
        </w:rPr>
      </w:pPr>
    </w:p>
    <w:p w14:paraId="7633F002" w14:textId="0CDE56C6" w:rsidR="00E95CBA" w:rsidRDefault="00E95CBA" w:rsidP="005B6738">
      <w:pPr>
        <w:rPr>
          <w:noProof/>
        </w:rPr>
      </w:pPr>
    </w:p>
    <w:p w14:paraId="1CDD63E3" w14:textId="744DB502" w:rsidR="00E95CBA" w:rsidRDefault="00E95CBA" w:rsidP="005B6738">
      <w:pPr>
        <w:rPr>
          <w:noProof/>
        </w:rPr>
      </w:pPr>
    </w:p>
    <w:p w14:paraId="607A6EF0" w14:textId="77777777" w:rsidR="005D1DC5" w:rsidRPr="007E1CF6" w:rsidRDefault="005D1DC5" w:rsidP="005D1DC5">
      <w:pPr>
        <w:spacing w:after="0"/>
        <w:jc w:val="left"/>
        <w:rPr>
          <w:noProof/>
        </w:rPr>
      </w:pPr>
    </w:p>
    <w:p w14:paraId="58E73B1A" w14:textId="09E37585" w:rsidR="005D1DC5" w:rsidRPr="007E1CF6" w:rsidRDefault="005D1DC5" w:rsidP="003B0FD0">
      <w:pPr>
        <w:jc w:val="center"/>
        <w:rPr>
          <w:b/>
          <w:noProof/>
        </w:rPr>
      </w:pPr>
      <w:r w:rsidRPr="007E1CF6">
        <w:rPr>
          <w:b/>
          <w:noProof/>
        </w:rPr>
        <w:lastRenderedPageBreak/>
        <w:t>CHAPTER 4</w:t>
      </w:r>
    </w:p>
    <w:p w14:paraId="12E2F376" w14:textId="0454721C" w:rsidR="009E39D2" w:rsidRPr="007E1CF6" w:rsidRDefault="009E39D2" w:rsidP="009E39D2">
      <w:pPr>
        <w:pStyle w:val="Balk1"/>
        <w:tabs>
          <w:tab w:val="clear" w:pos="216"/>
          <w:tab w:val="left" w:pos="284"/>
        </w:tabs>
        <w:ind w:right="295"/>
        <w:jc w:val="center"/>
        <w:rPr>
          <w:noProof/>
          <w:szCs w:val="24"/>
        </w:rPr>
      </w:pPr>
      <w:bookmarkStart w:id="509" w:name="_Toc6680631"/>
      <w:r w:rsidRPr="007E1CF6">
        <w:rPr>
          <w:noProof/>
          <w:szCs w:val="24"/>
        </w:rPr>
        <w:t>SYSTEM ARCHITECTURE</w:t>
      </w:r>
      <w:r w:rsidR="00E95CBA">
        <w:rPr>
          <w:noProof/>
          <w:szCs w:val="24"/>
        </w:rPr>
        <w:t xml:space="preserve"> AND </w:t>
      </w:r>
      <w:r w:rsidR="00BF53A6" w:rsidRPr="007E1CF6">
        <w:rPr>
          <w:noProof/>
          <w:szCs w:val="24"/>
        </w:rPr>
        <w:t>DESIGN</w:t>
      </w:r>
      <w:bookmarkEnd w:id="509"/>
      <w:r w:rsidR="004B5284">
        <w:rPr>
          <w:noProof/>
          <w:szCs w:val="24"/>
        </w:rPr>
        <w:t xml:space="preserve"> </w:t>
      </w:r>
    </w:p>
    <w:p w14:paraId="5982EE26" w14:textId="6A45F976" w:rsidR="009B7663" w:rsidRPr="007E1CF6" w:rsidRDefault="009B7663" w:rsidP="009B7663">
      <w:pPr>
        <w:pStyle w:val="Balk2"/>
        <w:rPr>
          <w:noProof/>
        </w:rPr>
      </w:pPr>
      <w:bookmarkStart w:id="510" w:name="_Toc6680632"/>
      <w:r w:rsidRPr="007E1CF6">
        <w:rPr>
          <w:noProof/>
        </w:rPr>
        <w:t>Approach</w:t>
      </w:r>
      <w:bookmarkEnd w:id="510"/>
    </w:p>
    <w:p w14:paraId="198008F3" w14:textId="31084ECD" w:rsidR="009B7663" w:rsidRPr="007E1CF6" w:rsidRDefault="009B7663" w:rsidP="009B7663">
      <w:pPr>
        <w:pStyle w:val="Balk2"/>
        <w:rPr>
          <w:noProof/>
        </w:rPr>
      </w:pPr>
      <w:bookmarkStart w:id="511" w:name="_Toc6680633"/>
      <w:r w:rsidRPr="007E1CF6">
        <w:rPr>
          <w:noProof/>
        </w:rPr>
        <w:t>Taxon</w:t>
      </w:r>
      <w:r w:rsidR="00C76495">
        <w:rPr>
          <w:noProof/>
        </w:rPr>
        <w:t>o</w:t>
      </w:r>
      <w:r w:rsidRPr="007E1CF6">
        <w:rPr>
          <w:noProof/>
        </w:rPr>
        <w:t>my</w:t>
      </w:r>
      <w:bookmarkEnd w:id="511"/>
    </w:p>
    <w:p w14:paraId="4E834FFF" w14:textId="2BB07318" w:rsidR="009B7663" w:rsidRPr="007E1CF6" w:rsidRDefault="009B7663" w:rsidP="009B7663">
      <w:pPr>
        <w:pStyle w:val="Balk2"/>
        <w:rPr>
          <w:noProof/>
        </w:rPr>
      </w:pPr>
      <w:bookmarkStart w:id="512" w:name="_Toc6680634"/>
      <w:r w:rsidRPr="007E1CF6">
        <w:rPr>
          <w:noProof/>
        </w:rPr>
        <w:t>Data Collection</w:t>
      </w:r>
      <w:bookmarkEnd w:id="512"/>
    </w:p>
    <w:p w14:paraId="2B3C1B83" w14:textId="2FB0DA09" w:rsidR="009B7663" w:rsidRPr="007E1CF6" w:rsidRDefault="009B7663" w:rsidP="009B7663">
      <w:pPr>
        <w:pStyle w:val="Balk2"/>
        <w:rPr>
          <w:noProof/>
        </w:rPr>
      </w:pPr>
      <w:bookmarkStart w:id="513" w:name="_Toc6680635"/>
      <w:r w:rsidRPr="007E1CF6">
        <w:rPr>
          <w:noProof/>
        </w:rPr>
        <w:t>Data Preprocessing</w:t>
      </w:r>
      <w:bookmarkEnd w:id="513"/>
    </w:p>
    <w:p w14:paraId="2EA9571A" w14:textId="736D647E" w:rsidR="009B7663" w:rsidRPr="007E1CF6" w:rsidRDefault="009B7663" w:rsidP="009B7663">
      <w:pPr>
        <w:pStyle w:val="Balk2"/>
        <w:rPr>
          <w:noProof/>
        </w:rPr>
      </w:pPr>
      <w:bookmarkStart w:id="514" w:name="_Toc6680636"/>
      <w:r w:rsidRPr="007E1CF6">
        <w:rPr>
          <w:noProof/>
        </w:rPr>
        <w:t>Event Detection</w:t>
      </w:r>
      <w:bookmarkEnd w:id="514"/>
    </w:p>
    <w:p w14:paraId="46B535AD" w14:textId="30D90A16" w:rsidR="00E22DF3" w:rsidRPr="007E1CF6" w:rsidRDefault="00E22DF3" w:rsidP="00E22DF3">
      <w:pPr>
        <w:rPr>
          <w:noProof/>
        </w:rPr>
      </w:pPr>
    </w:p>
    <w:p w14:paraId="427B4C76" w14:textId="77777777" w:rsidR="009B7663" w:rsidRPr="007E1CF6" w:rsidRDefault="009B7663" w:rsidP="009B7663">
      <w:pPr>
        <w:spacing w:after="0"/>
        <w:jc w:val="left"/>
        <w:rPr>
          <w:noProof/>
        </w:rPr>
      </w:pPr>
    </w:p>
    <w:p w14:paraId="69491D38" w14:textId="62E4E409" w:rsidR="009B7663" w:rsidRDefault="009B7663" w:rsidP="003B0FD0">
      <w:pPr>
        <w:jc w:val="center"/>
        <w:rPr>
          <w:b/>
          <w:noProof/>
        </w:rPr>
      </w:pPr>
      <w:r w:rsidRPr="007E1CF6">
        <w:rPr>
          <w:b/>
          <w:noProof/>
        </w:rPr>
        <w:t>CHAPTER 5</w:t>
      </w:r>
    </w:p>
    <w:p w14:paraId="020D1799" w14:textId="77777777" w:rsidR="00101F67" w:rsidRPr="007E1CF6" w:rsidRDefault="00101F67" w:rsidP="003B0FD0">
      <w:pPr>
        <w:jc w:val="center"/>
        <w:rPr>
          <w:b/>
          <w:noProof/>
        </w:rPr>
      </w:pPr>
    </w:p>
    <w:p w14:paraId="34F2E41B" w14:textId="062F6FF5" w:rsidR="009B7663" w:rsidRDefault="009B7663" w:rsidP="009B7663">
      <w:pPr>
        <w:pStyle w:val="Balk1"/>
        <w:tabs>
          <w:tab w:val="clear" w:pos="216"/>
          <w:tab w:val="left" w:pos="284"/>
        </w:tabs>
        <w:ind w:right="295"/>
        <w:jc w:val="center"/>
        <w:rPr>
          <w:noProof/>
          <w:szCs w:val="24"/>
        </w:rPr>
      </w:pPr>
      <w:bookmarkStart w:id="515" w:name="_Toc6680637"/>
      <w:r w:rsidRPr="007E1CF6">
        <w:rPr>
          <w:noProof/>
          <w:szCs w:val="24"/>
        </w:rPr>
        <w:t>IMPLEM</w:t>
      </w:r>
      <w:r w:rsidR="00101F67">
        <w:rPr>
          <w:noProof/>
          <w:szCs w:val="24"/>
        </w:rPr>
        <w:t>E</w:t>
      </w:r>
      <w:r w:rsidRPr="007E1CF6">
        <w:rPr>
          <w:noProof/>
          <w:szCs w:val="24"/>
        </w:rPr>
        <w:t>NTATION</w:t>
      </w:r>
      <w:bookmarkEnd w:id="515"/>
      <w:r w:rsidRPr="007E1CF6">
        <w:rPr>
          <w:noProof/>
          <w:szCs w:val="24"/>
        </w:rPr>
        <w:t xml:space="preserve"> </w:t>
      </w:r>
    </w:p>
    <w:p w14:paraId="64E6C7E5" w14:textId="77777777" w:rsidR="005A65D7" w:rsidRPr="005A65D7" w:rsidRDefault="005A65D7" w:rsidP="005A65D7"/>
    <w:p w14:paraId="27495C26" w14:textId="77777777" w:rsidR="006463A6" w:rsidRPr="007E1CF6" w:rsidRDefault="006463A6" w:rsidP="006463A6">
      <w:pPr>
        <w:spacing w:after="0"/>
        <w:jc w:val="left"/>
        <w:rPr>
          <w:noProof/>
        </w:rPr>
      </w:pPr>
    </w:p>
    <w:p w14:paraId="51FEEE08" w14:textId="4BDE07D2" w:rsidR="00101F67" w:rsidRDefault="006463A6" w:rsidP="005A65D7">
      <w:pPr>
        <w:jc w:val="center"/>
        <w:rPr>
          <w:b/>
          <w:noProof/>
        </w:rPr>
      </w:pPr>
      <w:r w:rsidRPr="007E1CF6">
        <w:rPr>
          <w:b/>
          <w:noProof/>
        </w:rPr>
        <w:t xml:space="preserve">CHAPTER </w:t>
      </w:r>
      <w:r w:rsidR="009B7663" w:rsidRPr="007E1CF6">
        <w:rPr>
          <w:b/>
          <w:noProof/>
        </w:rPr>
        <w:t>6</w:t>
      </w:r>
    </w:p>
    <w:p w14:paraId="1FDED543" w14:textId="77777777" w:rsidR="005A65D7" w:rsidRPr="007E1CF6" w:rsidRDefault="005A65D7" w:rsidP="005A65D7">
      <w:pPr>
        <w:jc w:val="center"/>
        <w:rPr>
          <w:b/>
          <w:noProof/>
        </w:rPr>
      </w:pPr>
    </w:p>
    <w:p w14:paraId="4DD9EB5F" w14:textId="048F7762" w:rsidR="00823327" w:rsidRDefault="009E39D2" w:rsidP="00143325">
      <w:pPr>
        <w:pStyle w:val="Balk1"/>
        <w:tabs>
          <w:tab w:val="clear" w:pos="216"/>
          <w:tab w:val="left" w:pos="284"/>
        </w:tabs>
        <w:ind w:right="295"/>
        <w:jc w:val="center"/>
        <w:rPr>
          <w:noProof/>
          <w:szCs w:val="24"/>
        </w:rPr>
      </w:pPr>
      <w:bookmarkStart w:id="516" w:name="_Toc6680638"/>
      <w:r w:rsidRPr="007E1CF6">
        <w:rPr>
          <w:noProof/>
          <w:szCs w:val="24"/>
        </w:rPr>
        <w:t>RESULTS</w:t>
      </w:r>
      <w:bookmarkEnd w:id="516"/>
    </w:p>
    <w:p w14:paraId="0EE3A041" w14:textId="4D879330" w:rsidR="005A65D7" w:rsidRDefault="005A65D7" w:rsidP="005A65D7"/>
    <w:p w14:paraId="65266D67" w14:textId="0E4007E0" w:rsidR="005A65D7" w:rsidRDefault="005A65D7" w:rsidP="005A65D7"/>
    <w:p w14:paraId="497ACEBA" w14:textId="075991D0" w:rsidR="005A65D7" w:rsidRDefault="005A65D7" w:rsidP="005A65D7"/>
    <w:p w14:paraId="123B7CAE" w14:textId="77777777" w:rsidR="005A65D7" w:rsidRPr="005A65D7" w:rsidRDefault="005A65D7" w:rsidP="005A65D7"/>
    <w:p w14:paraId="689EBFB8" w14:textId="77777777" w:rsidR="00823327" w:rsidRDefault="00823327" w:rsidP="00823327">
      <w:pPr>
        <w:rPr>
          <w:b/>
          <w:noProof/>
        </w:rPr>
      </w:pPr>
    </w:p>
    <w:p w14:paraId="5A5DA1DE" w14:textId="0F2AE7D2" w:rsidR="00B83E6D" w:rsidRDefault="00B83E6D" w:rsidP="004D78DE">
      <w:pPr>
        <w:jc w:val="center"/>
        <w:rPr>
          <w:b/>
          <w:noProof/>
        </w:rPr>
      </w:pPr>
      <w:r w:rsidRPr="007E1CF6">
        <w:rPr>
          <w:b/>
          <w:noProof/>
        </w:rPr>
        <w:lastRenderedPageBreak/>
        <w:t xml:space="preserve">CHAPTER </w:t>
      </w:r>
      <w:r w:rsidR="009B7663" w:rsidRPr="007E1CF6">
        <w:rPr>
          <w:b/>
          <w:noProof/>
        </w:rPr>
        <w:t>7</w:t>
      </w:r>
    </w:p>
    <w:p w14:paraId="7C0C1723" w14:textId="77777777" w:rsidR="005A65D7" w:rsidRPr="007E1CF6" w:rsidRDefault="005A65D7" w:rsidP="004D78DE">
      <w:pPr>
        <w:jc w:val="center"/>
        <w:rPr>
          <w:b/>
          <w:noProof/>
        </w:rPr>
      </w:pPr>
    </w:p>
    <w:p w14:paraId="5517BA82" w14:textId="59FDC96B" w:rsidR="00B83E6D" w:rsidRPr="007E1CF6" w:rsidRDefault="002B241C" w:rsidP="00B83E6D">
      <w:pPr>
        <w:pStyle w:val="Balk1"/>
        <w:tabs>
          <w:tab w:val="clear" w:pos="216"/>
          <w:tab w:val="left" w:pos="284"/>
        </w:tabs>
        <w:ind w:right="295"/>
        <w:jc w:val="center"/>
        <w:rPr>
          <w:noProof/>
          <w:szCs w:val="24"/>
        </w:rPr>
      </w:pPr>
      <w:bookmarkStart w:id="517" w:name="_Toc6680639"/>
      <w:r w:rsidRPr="007E1CF6">
        <w:rPr>
          <w:noProof/>
          <w:szCs w:val="24"/>
        </w:rPr>
        <w:t>CONCLUSION AND FUTURE WORK</w:t>
      </w:r>
      <w:bookmarkEnd w:id="517"/>
    </w:p>
    <w:p w14:paraId="0A5AE68B" w14:textId="536653E1" w:rsidR="00B83E6D" w:rsidRPr="007E1CF6" w:rsidRDefault="00D720CB" w:rsidP="00D720CB">
      <w:pPr>
        <w:pStyle w:val="Balk2"/>
        <w:rPr>
          <w:noProof/>
        </w:rPr>
      </w:pPr>
      <w:bookmarkStart w:id="518" w:name="_Toc6680640"/>
      <w:r w:rsidRPr="007E1CF6">
        <w:rPr>
          <w:noProof/>
        </w:rPr>
        <w:t>Conclusion</w:t>
      </w:r>
      <w:bookmarkEnd w:id="518"/>
    </w:p>
    <w:p w14:paraId="17ACCEAF" w14:textId="4D1FA23F" w:rsidR="00D720CB" w:rsidRPr="007E1CF6" w:rsidRDefault="00D720CB" w:rsidP="00D720CB">
      <w:pPr>
        <w:pStyle w:val="Balk2"/>
        <w:rPr>
          <w:noProof/>
        </w:rPr>
      </w:pPr>
      <w:bookmarkStart w:id="519" w:name="_Toc6680641"/>
      <w:r w:rsidRPr="007E1CF6">
        <w:rPr>
          <w:noProof/>
        </w:rPr>
        <w:t>Future Work</w:t>
      </w:r>
      <w:bookmarkEnd w:id="519"/>
    </w:p>
    <w:p w14:paraId="5C4B29C0" w14:textId="77777777" w:rsidR="00B83E6D" w:rsidRPr="007E1CF6" w:rsidRDefault="00B83E6D" w:rsidP="00B83E6D">
      <w:pPr>
        <w:rPr>
          <w:noProof/>
        </w:rPr>
      </w:pPr>
    </w:p>
    <w:p w14:paraId="1449E7B8" w14:textId="77777777" w:rsidR="00B83E6D" w:rsidRPr="007E1CF6" w:rsidRDefault="00B83E6D" w:rsidP="005D1DC5">
      <w:pPr>
        <w:rPr>
          <w:noProof/>
        </w:rPr>
      </w:pPr>
    </w:p>
    <w:p w14:paraId="083E7E28" w14:textId="566B84D3" w:rsidR="005D1DC5" w:rsidRDefault="005D1DC5" w:rsidP="005B6738">
      <w:pPr>
        <w:rPr>
          <w:noProof/>
        </w:rPr>
      </w:pPr>
    </w:p>
    <w:p w14:paraId="75D3866A" w14:textId="4ED882B3" w:rsidR="00823327" w:rsidRDefault="00823327" w:rsidP="005B6738">
      <w:pPr>
        <w:rPr>
          <w:noProof/>
        </w:rPr>
      </w:pPr>
    </w:p>
    <w:p w14:paraId="631ADFF9" w14:textId="190F3039" w:rsidR="00823327" w:rsidRDefault="00823327" w:rsidP="005B6738">
      <w:pPr>
        <w:rPr>
          <w:noProof/>
        </w:rPr>
      </w:pPr>
    </w:p>
    <w:p w14:paraId="76B9A93C" w14:textId="4B9E5B48" w:rsidR="00823327" w:rsidRDefault="00823327" w:rsidP="005B6738">
      <w:pPr>
        <w:rPr>
          <w:noProof/>
        </w:rPr>
      </w:pPr>
    </w:p>
    <w:p w14:paraId="1520B5FF" w14:textId="22F2AD23" w:rsidR="00823327" w:rsidRDefault="00823327" w:rsidP="005B6738">
      <w:pPr>
        <w:rPr>
          <w:noProof/>
        </w:rPr>
      </w:pPr>
    </w:p>
    <w:p w14:paraId="52E8E5B7" w14:textId="4BC17AB1" w:rsidR="00823327" w:rsidRDefault="00823327" w:rsidP="005B6738">
      <w:pPr>
        <w:rPr>
          <w:noProof/>
        </w:rPr>
      </w:pPr>
    </w:p>
    <w:p w14:paraId="588CB0A4" w14:textId="28616357" w:rsidR="00823327" w:rsidRDefault="00823327" w:rsidP="005B6738">
      <w:pPr>
        <w:rPr>
          <w:noProof/>
        </w:rPr>
      </w:pPr>
    </w:p>
    <w:p w14:paraId="3B2CB954" w14:textId="3DCE9240" w:rsidR="00823327" w:rsidRDefault="00823327" w:rsidP="005B6738">
      <w:pPr>
        <w:rPr>
          <w:noProof/>
        </w:rPr>
      </w:pPr>
    </w:p>
    <w:p w14:paraId="38CD66B6" w14:textId="3AEA1634" w:rsidR="00823327" w:rsidRDefault="00823327" w:rsidP="005B6738">
      <w:pPr>
        <w:rPr>
          <w:noProof/>
        </w:rPr>
      </w:pPr>
    </w:p>
    <w:p w14:paraId="4162AAAC" w14:textId="013A63E7" w:rsidR="00823327" w:rsidRDefault="00823327" w:rsidP="005B6738">
      <w:pPr>
        <w:rPr>
          <w:noProof/>
        </w:rPr>
      </w:pPr>
    </w:p>
    <w:p w14:paraId="3817391C" w14:textId="6DF6B6BF" w:rsidR="00823327" w:rsidRDefault="00823327" w:rsidP="005B6738">
      <w:pPr>
        <w:rPr>
          <w:noProof/>
        </w:rPr>
      </w:pPr>
    </w:p>
    <w:p w14:paraId="2CCD9EF2" w14:textId="67577092" w:rsidR="00823327" w:rsidRDefault="00823327" w:rsidP="005B6738">
      <w:pPr>
        <w:rPr>
          <w:noProof/>
        </w:rPr>
      </w:pPr>
    </w:p>
    <w:p w14:paraId="6BD587CC" w14:textId="049227CE" w:rsidR="00387E10" w:rsidRDefault="00387E10" w:rsidP="00D3642B">
      <w:pPr>
        <w:spacing w:after="0"/>
        <w:jc w:val="left"/>
        <w:rPr>
          <w:noProof/>
        </w:rPr>
      </w:pPr>
    </w:p>
    <w:p w14:paraId="760DC2A1" w14:textId="08F08E8E" w:rsidR="00823327" w:rsidRDefault="00823327" w:rsidP="00D3642B">
      <w:pPr>
        <w:spacing w:after="0"/>
        <w:jc w:val="left"/>
        <w:rPr>
          <w:noProof/>
        </w:rPr>
      </w:pPr>
    </w:p>
    <w:p w14:paraId="0F999F00" w14:textId="77777777" w:rsidR="00823327" w:rsidRPr="007E1CF6" w:rsidRDefault="00823327" w:rsidP="00D3642B">
      <w:pPr>
        <w:spacing w:after="0"/>
        <w:jc w:val="left"/>
        <w:rPr>
          <w:noProof/>
        </w:rPr>
      </w:pPr>
    </w:p>
    <w:p w14:paraId="14C17474" w14:textId="77777777" w:rsidR="00387E10" w:rsidRPr="007E1CF6" w:rsidRDefault="00387E10" w:rsidP="00387E10">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520" w:name="_Toc6680642"/>
      <w:r w:rsidRPr="007E1CF6">
        <w:rPr>
          <w:noProof/>
        </w:rPr>
        <w:lastRenderedPageBreak/>
        <w:t>REFERENCES</w:t>
      </w:r>
      <w:bookmarkEnd w:id="520"/>
    </w:p>
    <w:p w14:paraId="497AB19E" w14:textId="6A70BE29" w:rsidR="001271E3" w:rsidRPr="001271E3" w:rsidRDefault="00282F20" w:rsidP="001271E3">
      <w:pPr>
        <w:widowControl w:val="0"/>
        <w:autoSpaceDE w:val="0"/>
        <w:autoSpaceDN w:val="0"/>
        <w:adjustRightInd w:val="0"/>
        <w:ind w:left="640" w:hanging="64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1271E3" w:rsidRPr="001271E3">
        <w:rPr>
          <w:noProof/>
          <w:szCs w:val="24"/>
        </w:rPr>
        <w:t>[1]</w:t>
      </w:r>
      <w:r w:rsidR="001271E3" w:rsidRPr="001271E3">
        <w:rPr>
          <w:noProof/>
          <w:szCs w:val="24"/>
        </w:rPr>
        <w:tab/>
        <w:t>A. Langley, “Enhancing digital certificate security,” 2013. [Online]. Available: https://security.googleblog.com/2013/01/enhancing-digital-certificate-security.html. [Accessed: 15-Apr-2019].</w:t>
      </w:r>
    </w:p>
    <w:p w14:paraId="02FCE6C0"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w:t>
      </w:r>
      <w:r w:rsidRPr="001271E3">
        <w:rPr>
          <w:noProof/>
          <w:szCs w:val="24"/>
        </w:rPr>
        <w:tab/>
        <w:t xml:space="preserve">Twitter, “Twitter: Number of active users 2010-2017,” </w:t>
      </w:r>
      <w:r w:rsidRPr="001271E3">
        <w:rPr>
          <w:i/>
          <w:iCs/>
          <w:noProof/>
          <w:szCs w:val="24"/>
        </w:rPr>
        <w:t>statista.com</w:t>
      </w:r>
      <w:r w:rsidRPr="001271E3">
        <w:rPr>
          <w:noProof/>
          <w:szCs w:val="24"/>
        </w:rPr>
        <w:t>, 2019. [Online]. Available: https://www.statista.com/statistics/282087/number-of-monthly-active-twitter-users/. [Accessed: 15-Apr-2019].</w:t>
      </w:r>
    </w:p>
    <w:p w14:paraId="3B2CF9E4"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[3]</w:t>
      </w:r>
      <w:r w:rsidRPr="001271E3">
        <w:rPr>
          <w:noProof/>
          <w:szCs w:val="24"/>
        </w:rPr>
        <w:tab/>
        <w:t xml:space="preserve">“Countries with most Twitter users 2019 | Statistic,” </w:t>
      </w:r>
      <w:r w:rsidRPr="001271E3">
        <w:rPr>
          <w:i/>
          <w:iCs/>
          <w:noProof/>
          <w:szCs w:val="24"/>
        </w:rPr>
        <w:t>Statista</w:t>
      </w:r>
      <w:r w:rsidRPr="001271E3">
        <w:rPr>
          <w:noProof/>
          <w:szCs w:val="24"/>
        </w:rPr>
        <w:t>, 2019. [Online]. Available: https://www.statista.com/statistics/242606/number-of-active-twitter-users-in-selected-countries/. [Accessed: 15-Apr-2019].</w:t>
      </w:r>
    </w:p>
    <w:p w14:paraId="477B64C4"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[4]</w:t>
      </w:r>
      <w:r w:rsidRPr="001271E3">
        <w:rPr>
          <w:noProof/>
          <w:szCs w:val="24"/>
        </w:rPr>
        <w:tab/>
        <w:t>“Yanlış sertifika Google’dan döndü - Teknoloji Haberleri.” [Online]. Available: http://www.hurriyet.com.tr/teknoloji/yanlis-sertifika-googledan-dondu-22290509. [Accessed: 16-Apr-2019].</w:t>
      </w:r>
    </w:p>
    <w:p w14:paraId="63D581E0"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[5]</w:t>
      </w:r>
      <w:r w:rsidRPr="001271E3">
        <w:rPr>
          <w:noProof/>
          <w:szCs w:val="24"/>
        </w:rPr>
        <w:tab/>
        <w:t>“What does an information security analyst do? ‐ CareerExplorer.” [Online]. Available: https://www.careerexplorer.com/careers/information-security-analyst/. [Accessed: 18-Apr-2019].</w:t>
      </w:r>
    </w:p>
    <w:p w14:paraId="10E463F1"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[6]</w:t>
      </w:r>
      <w:r w:rsidRPr="001271E3">
        <w:rPr>
          <w:noProof/>
          <w:szCs w:val="24"/>
        </w:rPr>
        <w:tab/>
        <w:t>M. Borrett, “Security in the Cognitive Era BRINGING THE POWER OF COGNITIVE SECURITY TO THE SECURITY ANALYST Motivations for Change,” 2017.</w:t>
      </w:r>
    </w:p>
    <w:p w14:paraId="24DAC7CE"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[7]</w:t>
      </w:r>
      <w:r w:rsidRPr="001271E3">
        <w:rPr>
          <w:noProof/>
          <w:szCs w:val="24"/>
        </w:rPr>
        <w:tab/>
        <w:t>“International Journals of Management, IT et Engineering IJMIE.” International Journals of Multidisciplinary Research Academy, IJMRA.</w:t>
      </w:r>
    </w:p>
    <w:p w14:paraId="782FE69A"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[8]</w:t>
      </w:r>
      <w:r w:rsidRPr="001271E3">
        <w:rPr>
          <w:noProof/>
          <w:szCs w:val="24"/>
        </w:rPr>
        <w:tab/>
        <w:t>“Overview of Artificial Intelligence &amp;amp; Role of NLP in Big Data - XenonStack Blog.” [Online]. Available: https://www.xenonstack.com/blog/ai-nlp-big-deep-learning/. [Accessed: 18-Apr-2019].</w:t>
      </w:r>
    </w:p>
    <w:p w14:paraId="60AE87B2"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[9]</w:t>
      </w:r>
      <w:r w:rsidRPr="001271E3">
        <w:rPr>
          <w:noProof/>
          <w:szCs w:val="24"/>
        </w:rPr>
        <w:tab/>
        <w:t>“ITU Turkish Natural Language Processing Web Interface.” [Online]. Available: http://tools.nlp.itu.edu.tr/index.jsp. [Accessed: 18-Apr-2019].</w:t>
      </w:r>
    </w:p>
    <w:p w14:paraId="2298AB48"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[10]</w:t>
      </w:r>
      <w:r w:rsidRPr="001271E3">
        <w:rPr>
          <w:noProof/>
          <w:szCs w:val="24"/>
        </w:rPr>
        <w:tab/>
        <w:t>Stephanie Prato, “What is Text Mining? - Information Space,” 2013. [Online]. Available: https://ischool.syr.edu/infospace/2013/04/23/what-is-text-mining/. [Accessed: 18-Apr-2019].</w:t>
      </w:r>
    </w:p>
    <w:p w14:paraId="55EFA70C"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[11]</w:t>
      </w:r>
      <w:r w:rsidRPr="001271E3">
        <w:rPr>
          <w:noProof/>
          <w:szCs w:val="24"/>
        </w:rPr>
        <w:tab/>
        <w:t>“Text mining vs data mining: discover the differences -.” [Online]. Available: https://www.expertsystem.com/text-mining-vs-data-mining-differences/. [Accessed: 18-Apr-2019].</w:t>
      </w:r>
    </w:p>
    <w:p w14:paraId="65E8528C"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[12]</w:t>
      </w:r>
      <w:r w:rsidRPr="001271E3">
        <w:rPr>
          <w:noProof/>
          <w:szCs w:val="24"/>
        </w:rPr>
        <w:tab/>
        <w:t xml:space="preserve">B. A. Huberman, D. M. Romero, and F. Wu, “Social Networks that Matter: Twitter </w:t>
      </w:r>
      <w:r w:rsidRPr="001271E3">
        <w:rPr>
          <w:noProof/>
          <w:szCs w:val="24"/>
        </w:rPr>
        <w:lastRenderedPageBreak/>
        <w:t xml:space="preserve">Under the Microscope,” </w:t>
      </w:r>
      <w:r w:rsidRPr="001271E3">
        <w:rPr>
          <w:i/>
          <w:iCs/>
          <w:noProof/>
          <w:szCs w:val="24"/>
        </w:rPr>
        <w:t>SSRN Electron. J.</w:t>
      </w:r>
      <w:r w:rsidRPr="001271E3">
        <w:rPr>
          <w:noProof/>
          <w:szCs w:val="24"/>
        </w:rPr>
        <w:t>, 2008.</w:t>
      </w:r>
    </w:p>
    <w:p w14:paraId="1CB3A0E0"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[13]</w:t>
      </w:r>
      <w:r w:rsidRPr="001271E3">
        <w:rPr>
          <w:noProof/>
          <w:szCs w:val="24"/>
        </w:rPr>
        <w:tab/>
        <w:t xml:space="preserve">H. Kwak, C. Lee, H. Park, and S. Moon, </w:t>
      </w:r>
      <w:r w:rsidRPr="001271E3">
        <w:rPr>
          <w:i/>
          <w:iCs/>
          <w:noProof/>
          <w:szCs w:val="24"/>
        </w:rPr>
        <w:t>What is Twitter, a Social Network or a News Media?</w:t>
      </w:r>
      <w:r w:rsidRPr="001271E3">
        <w:rPr>
          <w:noProof/>
          <w:szCs w:val="24"/>
        </w:rPr>
        <w:t xml:space="preserve"> .</w:t>
      </w:r>
    </w:p>
    <w:p w14:paraId="322F66F3"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[14]</w:t>
      </w:r>
      <w:r w:rsidRPr="001271E3">
        <w:rPr>
          <w:noProof/>
          <w:szCs w:val="24"/>
        </w:rPr>
        <w:tab/>
        <w:t>“Tiraj | MedyaTava - Yazmadıysa Doğru Değildir.” [Online]. Available: http://www.medyatava.com/tiraj/2018-01-08. [Accessed: 11-Apr-2019].</w:t>
      </w:r>
    </w:p>
    <w:p w14:paraId="5F8D4D3F"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[15]</w:t>
      </w:r>
      <w:r w:rsidRPr="001271E3">
        <w:rPr>
          <w:noProof/>
          <w:szCs w:val="24"/>
        </w:rPr>
        <w:tab/>
        <w:t>“Hurriyet Developers API v1.0 Docs — Hürriyet Public API.” [Online]. Available: https://developers.hurriyet.com.tr/docs/versions/1.0. [Accessed: 11-Apr-2019].</w:t>
      </w:r>
    </w:p>
    <w:p w14:paraId="4AD942FA"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[16]</w:t>
      </w:r>
      <w:r w:rsidRPr="001271E3">
        <w:rPr>
          <w:noProof/>
          <w:szCs w:val="24"/>
        </w:rPr>
        <w:tab/>
        <w:t xml:space="preserve">Python, “What is Python? Executive Summary | Python.org,” </w:t>
      </w:r>
      <w:r w:rsidRPr="001271E3">
        <w:rPr>
          <w:i/>
          <w:iCs/>
          <w:noProof/>
          <w:szCs w:val="24"/>
        </w:rPr>
        <w:t>Python Software Foundation</w:t>
      </w:r>
      <w:r w:rsidRPr="001271E3">
        <w:rPr>
          <w:noProof/>
          <w:szCs w:val="24"/>
        </w:rPr>
        <w:t>. 2017.</w:t>
      </w:r>
    </w:p>
    <w:p w14:paraId="0BEB498A"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[17]</w:t>
      </w:r>
      <w:r w:rsidRPr="001271E3">
        <w:rPr>
          <w:noProof/>
          <w:szCs w:val="24"/>
        </w:rPr>
        <w:tab/>
        <w:t>“Businesses Can Now Use The Same Stats Language As Universities, Thanks.” [Online]. Available: https://www.fastcompany.com/3030877/businesses-can-now-use-the-same-stats-language-as-universities-thanks-to-pandas. [Accessed: 19-Apr-2019].</w:t>
      </w:r>
    </w:p>
    <w:p w14:paraId="5C70E901"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[18]</w:t>
      </w:r>
      <w:r w:rsidRPr="001271E3">
        <w:rPr>
          <w:noProof/>
          <w:szCs w:val="24"/>
        </w:rPr>
        <w:tab/>
        <w:t>G. Eryiğit, “ITU Turkish NLP Web Service,” 2015, pp. 1–4.</w:t>
      </w:r>
    </w:p>
    <w:p w14:paraId="72A7BC34"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[19]</w:t>
      </w:r>
      <w:r w:rsidRPr="001271E3">
        <w:rPr>
          <w:noProof/>
          <w:szCs w:val="24"/>
        </w:rPr>
        <w:tab/>
        <w:t>Sqlite.org, “About SQLite,” 2013. [Online]. Available: https://www.sqlite.org/about.html. [Accessed: 19-Apr-2019].</w:t>
      </w:r>
    </w:p>
    <w:p w14:paraId="27EC05DC"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[20]</w:t>
      </w:r>
      <w:r w:rsidRPr="001271E3">
        <w:rPr>
          <w:noProof/>
          <w:szCs w:val="24"/>
        </w:rPr>
        <w:tab/>
        <w:t>A. Ritter, E. Wright, W. Casey, and T. Mitchell, “Weakly Supervised Extraction of Computer Security Events from Twitter,” 2016, pp. 896–905.</w:t>
      </w:r>
    </w:p>
    <w:p w14:paraId="24A9A336"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[21]</w:t>
      </w:r>
      <w:r w:rsidRPr="001271E3">
        <w:rPr>
          <w:noProof/>
          <w:szCs w:val="24"/>
        </w:rPr>
        <w:tab/>
        <w:t>Ç. B. Aslan, R. B. Sağlam, and S. Li, “Automatic Detection of Cyber Security Related Accounts on Online Social Networks,” 2018, pp. 236–240.</w:t>
      </w:r>
    </w:p>
    <w:p w14:paraId="1AE723BD"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[22]</w:t>
      </w:r>
      <w:r w:rsidRPr="001271E3">
        <w:rPr>
          <w:noProof/>
          <w:szCs w:val="24"/>
        </w:rPr>
        <w:tab/>
        <w:t xml:space="preserve">Z. Wang and Y. Zhang, “DDoS event forecasting using twitter data,” in </w:t>
      </w:r>
      <w:r w:rsidRPr="001271E3">
        <w:rPr>
          <w:i/>
          <w:iCs/>
          <w:noProof/>
          <w:szCs w:val="24"/>
        </w:rPr>
        <w:t>IJCAI International Joint Conference on Artificial Intelligence</w:t>
      </w:r>
      <w:r w:rsidRPr="001271E3">
        <w:rPr>
          <w:noProof/>
          <w:szCs w:val="24"/>
        </w:rPr>
        <w:t>, 2017, pp. 4151–4157.</w:t>
      </w:r>
    </w:p>
    <w:p w14:paraId="3052CA53"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[23]</w:t>
      </w:r>
      <w:r w:rsidRPr="001271E3">
        <w:rPr>
          <w:noProof/>
          <w:szCs w:val="24"/>
        </w:rPr>
        <w:tab/>
        <w:t xml:space="preserve">A. Javed, P. Burnap, and O. Rana, “Prediction of drive-by download attacks on Twitter,” </w:t>
      </w:r>
      <w:r w:rsidRPr="001271E3">
        <w:rPr>
          <w:i/>
          <w:iCs/>
          <w:noProof/>
          <w:szCs w:val="24"/>
        </w:rPr>
        <w:t>Inf. Process. Manag.</w:t>
      </w:r>
      <w:r w:rsidRPr="001271E3">
        <w:rPr>
          <w:noProof/>
          <w:szCs w:val="24"/>
        </w:rPr>
        <w:t>, vol. 56, no. 3, pp. 1133–1145, 2019.</w:t>
      </w:r>
    </w:p>
    <w:p w14:paraId="7328A29F"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[24]</w:t>
      </w:r>
      <w:r w:rsidRPr="001271E3">
        <w:rPr>
          <w:noProof/>
          <w:szCs w:val="24"/>
        </w:rPr>
        <w:tab/>
        <w:t xml:space="preserve">J. Petersen, “Sonar,” </w:t>
      </w:r>
      <w:r w:rsidRPr="001271E3">
        <w:rPr>
          <w:i/>
          <w:iCs/>
          <w:noProof/>
          <w:szCs w:val="24"/>
        </w:rPr>
        <w:t>Handb. Surveill. Technol. Third Ed.</w:t>
      </w:r>
      <w:r w:rsidRPr="001271E3">
        <w:rPr>
          <w:noProof/>
          <w:szCs w:val="24"/>
        </w:rPr>
        <w:t>, no. August, pp. 223–291, 2017.</w:t>
      </w:r>
    </w:p>
    <w:p w14:paraId="78F3B11C" w14:textId="77777777" w:rsidR="001271E3" w:rsidRPr="001271E3" w:rsidRDefault="001271E3" w:rsidP="001271E3">
      <w:pPr>
        <w:widowControl w:val="0"/>
        <w:autoSpaceDE w:val="0"/>
        <w:autoSpaceDN w:val="0"/>
        <w:adjustRightInd w:val="0"/>
        <w:ind w:left="640" w:hanging="640"/>
        <w:rPr>
          <w:noProof/>
        </w:rPr>
      </w:pPr>
      <w:r w:rsidRPr="001271E3">
        <w:rPr>
          <w:noProof/>
          <w:szCs w:val="24"/>
        </w:rPr>
        <w:t>[25]</w:t>
      </w:r>
      <w:r w:rsidRPr="001271E3">
        <w:rPr>
          <w:noProof/>
          <w:szCs w:val="24"/>
        </w:rPr>
        <w:tab/>
        <w:t>R. P. Khandpur, T. Ji, S. Jan, G. Wang, C.-T. Lu, and N. Ramakrishnan, “Crowdsourcing Cybersecurity: Cyber Attack Detection using Social Media,” 2017.</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jc w:val="left"/>
        <w:rPr>
          <w:noProof/>
          <w:sz w:val="19"/>
          <w:szCs w:val="19"/>
        </w:rPr>
      </w:pPr>
      <w:r w:rsidRPr="007E1CF6">
        <w:rPr>
          <w:noProof/>
          <w:sz w:val="19"/>
          <w:szCs w:val="19"/>
        </w:rPr>
        <w:br w:type="page"/>
      </w:r>
    </w:p>
    <w:p w14:paraId="1DA94378" w14:textId="77777777" w:rsidR="002C4A7D" w:rsidRPr="007E1CF6" w:rsidRDefault="002C4A7D" w:rsidP="00B144B9">
      <w:pPr>
        <w:spacing w:after="0"/>
        <w:jc w:val="left"/>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521" w:name="_Toc6680643"/>
      <w:r w:rsidRPr="007E1CF6">
        <w:rPr>
          <w:noProof/>
        </w:rPr>
        <w:t>APPENDICES</w:t>
      </w:r>
      <w:bookmarkEnd w:id="521"/>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522" w:name="_Toc6680644"/>
      <w:r w:rsidRPr="007E1CF6">
        <w:rPr>
          <w:noProof/>
        </w:rPr>
        <w:t xml:space="preserve">APPENDIX </w:t>
      </w:r>
      <w:r w:rsidR="00B144B9" w:rsidRPr="007E1CF6">
        <w:rPr>
          <w:noProof/>
        </w:rPr>
        <w:t>A</w:t>
      </w:r>
      <w:bookmarkEnd w:id="522"/>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jc w:val="left"/>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jc w:val="left"/>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523" w:name="_Toc6680645"/>
      <w:r w:rsidRPr="007E1CF6">
        <w:rPr>
          <w:noProof/>
        </w:rPr>
        <w:t>APPENDIX B</w:t>
      </w:r>
      <w:bookmarkEnd w:id="523"/>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jc w:val="left"/>
        <w:rPr>
          <w:noProof/>
        </w:rPr>
      </w:pPr>
    </w:p>
    <w:p w14:paraId="4A831117" w14:textId="77777777" w:rsidR="00324D3D" w:rsidRPr="007E1CF6" w:rsidRDefault="00324D3D">
      <w:pPr>
        <w:spacing w:after="0"/>
        <w:jc w:val="left"/>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51"/>
      <w:pgSz w:w="12240" w:h="15840" w:code="1"/>
      <w:pgMar w:top="1985" w:right="1418" w:bottom="1418" w:left="2268"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engiz Acarturk" w:date="2019-04-24T09:38:00Z" w:initials="CA">
    <w:p w14:paraId="74F0E785" w14:textId="4BD9AD4F" w:rsidR="00783C1B" w:rsidRDefault="00783C1B">
      <w:pPr>
        <w:pStyle w:val="AklamaMetni"/>
      </w:pPr>
      <w:r>
        <w:rPr>
          <w:rStyle w:val="AklamaBavurusu"/>
        </w:rPr>
        <w:annotationRef/>
      </w:r>
      <w:proofErr w:type="spellStart"/>
      <w:r>
        <w:t>Tez</w:t>
      </w:r>
      <w:proofErr w:type="spellEnd"/>
      <w:r>
        <w:t xml:space="preserve"> </w:t>
      </w:r>
      <w:proofErr w:type="spellStart"/>
      <w:r>
        <w:t>metninde</w:t>
      </w:r>
      <w:proofErr w:type="spellEnd"/>
      <w:r>
        <w:t xml:space="preserve"> “lots of”, “very” </w:t>
      </w:r>
      <w:proofErr w:type="spellStart"/>
      <w:r>
        <w:t>gibi</w:t>
      </w:r>
      <w:proofErr w:type="spellEnd"/>
      <w:r>
        <w:t xml:space="preserve"> </w:t>
      </w:r>
      <w:proofErr w:type="spellStart"/>
      <w:r>
        <w:t>belirsiz</w:t>
      </w:r>
      <w:proofErr w:type="spellEnd"/>
      <w:r>
        <w:t xml:space="preserve"> </w:t>
      </w:r>
      <w:proofErr w:type="spellStart"/>
      <w:r>
        <w:t>nitelemeler</w:t>
      </w:r>
      <w:proofErr w:type="spellEnd"/>
      <w:r>
        <w:t xml:space="preserve"> </w:t>
      </w:r>
      <w:proofErr w:type="spellStart"/>
      <w:r>
        <w:t>kullanmıyoruz</w:t>
      </w:r>
      <w:proofErr w:type="spellEnd"/>
      <w:r>
        <w:t xml:space="preserve">. </w:t>
      </w:r>
      <w:proofErr w:type="spellStart"/>
      <w:r>
        <w:t>Bunu</w:t>
      </w:r>
      <w:proofErr w:type="spellEnd"/>
      <w:r>
        <w:t xml:space="preserve"> </w:t>
      </w:r>
      <w:proofErr w:type="spellStart"/>
      <w:r>
        <w:t>silelim</w:t>
      </w:r>
      <w:proofErr w:type="spellEnd"/>
      <w:r>
        <w:t xml:space="preserve">, </w:t>
      </w:r>
      <w:proofErr w:type="spellStart"/>
      <w:r>
        <w:t>tezin</w:t>
      </w:r>
      <w:proofErr w:type="spellEnd"/>
      <w:r>
        <w:t xml:space="preserve"> </w:t>
      </w:r>
      <w:proofErr w:type="spellStart"/>
      <w:r>
        <w:t>kalanına</w:t>
      </w:r>
      <w:proofErr w:type="spellEnd"/>
      <w:r>
        <w:t xml:space="preserve"> da </w:t>
      </w:r>
      <w:proofErr w:type="spellStart"/>
      <w:r>
        <w:t>bu</w:t>
      </w:r>
      <w:proofErr w:type="spellEnd"/>
      <w:r>
        <w:t xml:space="preserve"> </w:t>
      </w:r>
      <w:proofErr w:type="spellStart"/>
      <w:r>
        <w:t>gözle</w:t>
      </w:r>
      <w:proofErr w:type="spellEnd"/>
      <w:r>
        <w:t xml:space="preserve"> </w:t>
      </w:r>
      <w:proofErr w:type="spellStart"/>
      <w:r>
        <w:t>bir</w:t>
      </w:r>
      <w:proofErr w:type="spellEnd"/>
      <w:r>
        <w:t xml:space="preserve"> </w:t>
      </w:r>
      <w:proofErr w:type="spellStart"/>
      <w:r>
        <w:t>bakabilirsen</w:t>
      </w:r>
      <w:proofErr w:type="spellEnd"/>
      <w:r>
        <w:t xml:space="preserve"> </w:t>
      </w:r>
      <w:proofErr w:type="spellStart"/>
      <w:r>
        <w:t>iyi</w:t>
      </w:r>
      <w:proofErr w:type="spellEnd"/>
      <w:r>
        <w:t xml:space="preserve"> </w:t>
      </w:r>
      <w:proofErr w:type="spellStart"/>
      <w:r>
        <w:t>olur</w:t>
      </w:r>
      <w:proofErr w:type="spellEnd"/>
      <w:r>
        <w:t>.</w:t>
      </w:r>
    </w:p>
  </w:comment>
  <w:comment w:id="7" w:author="Cengiz Acarturk" w:date="2019-04-24T09:39:00Z" w:initials="CA">
    <w:p w14:paraId="7370BE14" w14:textId="08DCB755" w:rsidR="00783C1B" w:rsidRDefault="00783C1B">
      <w:pPr>
        <w:pStyle w:val="AklamaMetni"/>
      </w:pPr>
      <w:r>
        <w:rPr>
          <w:rStyle w:val="AklamaBavurusu"/>
        </w:rPr>
        <w:annotationRef/>
      </w:r>
      <w:proofErr w:type="spellStart"/>
      <w:r>
        <w:t>Anlaşılmıyor</w:t>
      </w:r>
      <w:proofErr w:type="spellEnd"/>
      <w:r>
        <w:t xml:space="preserve">, </w:t>
      </w:r>
      <w:proofErr w:type="spellStart"/>
      <w:r>
        <w:t>yeniden</w:t>
      </w:r>
      <w:proofErr w:type="spellEnd"/>
      <w:r>
        <w:t xml:space="preserve"> </w:t>
      </w:r>
      <w:proofErr w:type="spellStart"/>
      <w:r>
        <w:t>yazalım</w:t>
      </w:r>
      <w:proofErr w:type="spellEnd"/>
    </w:p>
  </w:comment>
  <w:comment w:id="25" w:author="Cengiz Acarturk" w:date="2019-04-24T09:41:00Z" w:initials="CA">
    <w:p w14:paraId="6500CD73" w14:textId="2005289F" w:rsidR="00783C1B" w:rsidRDefault="00783C1B">
      <w:pPr>
        <w:pStyle w:val="AklamaMetni"/>
      </w:pPr>
      <w:r>
        <w:rPr>
          <w:rStyle w:val="AklamaBavurusu"/>
        </w:rPr>
        <w:annotationRef/>
      </w:r>
      <w:r>
        <w:t xml:space="preserve">Bu </w:t>
      </w:r>
      <w:proofErr w:type="spellStart"/>
      <w:r>
        <w:t>düzeltmeleri</w:t>
      </w:r>
      <w:proofErr w:type="spellEnd"/>
      <w:r>
        <w:t xml:space="preserve"> </w:t>
      </w:r>
      <w:proofErr w:type="spellStart"/>
      <w:r>
        <w:t>yaparken</w:t>
      </w:r>
      <w:proofErr w:type="spellEnd"/>
      <w:r>
        <w:t xml:space="preserve"> </w:t>
      </w:r>
      <w:proofErr w:type="spellStart"/>
      <w:r>
        <w:t>neden</w:t>
      </w:r>
      <w:proofErr w:type="spellEnd"/>
      <w:r>
        <w:t xml:space="preserve"> </w:t>
      </w:r>
      <w:proofErr w:type="spellStart"/>
      <w:r>
        <w:t>yaptığımı</w:t>
      </w:r>
      <w:proofErr w:type="spellEnd"/>
      <w:r>
        <w:t xml:space="preserve"> </w:t>
      </w:r>
      <w:proofErr w:type="spellStart"/>
      <w:r>
        <w:t>anlaman</w:t>
      </w:r>
      <w:proofErr w:type="spellEnd"/>
      <w:r>
        <w:t xml:space="preserve"> </w:t>
      </w:r>
      <w:proofErr w:type="spellStart"/>
      <w:r>
        <w:t>iyi</w:t>
      </w:r>
      <w:proofErr w:type="spellEnd"/>
      <w:r>
        <w:t xml:space="preserve"> </w:t>
      </w:r>
      <w:proofErr w:type="spellStart"/>
      <w:r>
        <w:t>olur</w:t>
      </w:r>
      <w:proofErr w:type="spellEnd"/>
      <w:r>
        <w:t xml:space="preserve">, </w:t>
      </w:r>
      <w:proofErr w:type="spellStart"/>
      <w:r>
        <w:t>mesela</w:t>
      </w:r>
      <w:proofErr w:type="spellEnd"/>
      <w:r>
        <w:t xml:space="preserve"> possible </w:t>
      </w:r>
      <w:proofErr w:type="spellStart"/>
      <w:r>
        <w:t>ile</w:t>
      </w:r>
      <w:proofErr w:type="spellEnd"/>
      <w:r>
        <w:t xml:space="preserve"> likely </w:t>
      </w:r>
      <w:proofErr w:type="spellStart"/>
      <w:r>
        <w:t>arasındaki</w:t>
      </w:r>
      <w:proofErr w:type="spellEnd"/>
      <w:r>
        <w:t xml:space="preserve"> </w:t>
      </w:r>
      <w:proofErr w:type="spellStart"/>
      <w:r>
        <w:t>farkı</w:t>
      </w:r>
      <w:proofErr w:type="spellEnd"/>
      <w:r>
        <w:t xml:space="preserve"> </w:t>
      </w:r>
      <w:proofErr w:type="spellStart"/>
      <w:r>
        <w:t>bilmiyorsan</w:t>
      </w:r>
      <w:proofErr w:type="spellEnd"/>
      <w:r>
        <w:t xml:space="preserve"> </w:t>
      </w:r>
      <w:proofErr w:type="spellStart"/>
      <w:r>
        <w:t>bir</w:t>
      </w:r>
      <w:proofErr w:type="spellEnd"/>
      <w:r>
        <w:t xml:space="preserve"> </w:t>
      </w:r>
      <w:proofErr w:type="spellStart"/>
      <w:r>
        <w:t>araştırıp</w:t>
      </w:r>
      <w:proofErr w:type="spellEnd"/>
      <w:r>
        <w:t xml:space="preserve"> </w:t>
      </w:r>
      <w:proofErr w:type="spellStart"/>
      <w:r>
        <w:t>öğrenmende</w:t>
      </w:r>
      <w:proofErr w:type="spellEnd"/>
      <w:r>
        <w:t xml:space="preserve"> </w:t>
      </w:r>
      <w:proofErr w:type="spellStart"/>
      <w:r>
        <w:t>fayda</w:t>
      </w:r>
      <w:proofErr w:type="spellEnd"/>
      <w:r>
        <w:t xml:space="preserve"> var.</w:t>
      </w:r>
    </w:p>
  </w:comment>
  <w:comment w:id="33" w:author="Cengiz Acarturk" w:date="2019-04-24T09:42:00Z" w:initials="CA">
    <w:p w14:paraId="4898A908" w14:textId="6BCE498C" w:rsidR="00783C1B" w:rsidRDefault="00783C1B">
      <w:pPr>
        <w:pStyle w:val="AklamaMetni"/>
      </w:pPr>
      <w:r>
        <w:rPr>
          <w:rStyle w:val="AklamaBavurusu"/>
        </w:rPr>
        <w:annotationRef/>
      </w:r>
      <w:proofErr w:type="spellStart"/>
      <w:r>
        <w:t>Benzer</w:t>
      </w:r>
      <w:proofErr w:type="spellEnd"/>
      <w:r>
        <w:t xml:space="preserve"> </w:t>
      </w:r>
      <w:proofErr w:type="spellStart"/>
      <w:r>
        <w:t>biçimde</w:t>
      </w:r>
      <w:proofErr w:type="spellEnd"/>
      <w:r>
        <w:t xml:space="preserve"> can </w:t>
      </w:r>
      <w:proofErr w:type="spellStart"/>
      <w:r>
        <w:t>ile</w:t>
      </w:r>
      <w:proofErr w:type="spellEnd"/>
      <w:r>
        <w:t xml:space="preserve"> may </w:t>
      </w:r>
      <w:proofErr w:type="spellStart"/>
      <w:r>
        <w:t>arasındaki</w:t>
      </w:r>
      <w:proofErr w:type="spellEnd"/>
      <w:r>
        <w:t xml:space="preserve"> </w:t>
      </w:r>
      <w:proofErr w:type="spellStart"/>
      <w:r>
        <w:t>farka</w:t>
      </w:r>
      <w:proofErr w:type="spellEnd"/>
      <w:r>
        <w:t xml:space="preserve"> da </w:t>
      </w:r>
      <w:proofErr w:type="spellStart"/>
      <w:r>
        <w:t>bakman</w:t>
      </w:r>
      <w:proofErr w:type="spellEnd"/>
      <w:r>
        <w:t xml:space="preserve"> </w:t>
      </w:r>
      <w:proofErr w:type="spellStart"/>
      <w:r>
        <w:t>iyi</w:t>
      </w:r>
      <w:proofErr w:type="spellEnd"/>
      <w:r>
        <w:t xml:space="preserve"> </w:t>
      </w:r>
      <w:proofErr w:type="spellStart"/>
      <w:r>
        <w:t>olur</w:t>
      </w:r>
      <w:proofErr w:type="spellEnd"/>
      <w:r>
        <w:t>.</w:t>
      </w:r>
    </w:p>
  </w:comment>
  <w:comment w:id="39" w:author="Cengiz Acarturk" w:date="2019-04-24T09:48:00Z" w:initials="CA">
    <w:p w14:paraId="04FA8724" w14:textId="72E5ABD7" w:rsidR="00783C1B" w:rsidRDefault="00783C1B">
      <w:pPr>
        <w:pStyle w:val="AklamaMetni"/>
      </w:pPr>
      <w:r>
        <w:rPr>
          <w:rStyle w:val="AklamaBavurusu"/>
        </w:rPr>
        <w:annotationRef/>
      </w:r>
      <w:proofErr w:type="spellStart"/>
      <w:r>
        <w:t>Buraya</w:t>
      </w:r>
      <w:proofErr w:type="spellEnd"/>
      <w:r>
        <w:t xml:space="preserve"> </w:t>
      </w:r>
      <w:proofErr w:type="spellStart"/>
      <w:r>
        <w:t>iki</w:t>
      </w:r>
      <w:proofErr w:type="spellEnd"/>
      <w:r>
        <w:t xml:space="preserve"> </w:t>
      </w:r>
      <w:proofErr w:type="spellStart"/>
      <w:r>
        <w:t>cümlede</w:t>
      </w:r>
      <w:proofErr w:type="spellEnd"/>
      <w:r>
        <w:t xml:space="preserve"> </w:t>
      </w:r>
      <w:proofErr w:type="spellStart"/>
      <w:r>
        <w:t>bu</w:t>
      </w:r>
      <w:proofErr w:type="spellEnd"/>
      <w:r>
        <w:t xml:space="preserve"> </w:t>
      </w:r>
      <w:proofErr w:type="spellStart"/>
      <w:r>
        <w:t>sorunun</w:t>
      </w:r>
      <w:proofErr w:type="spellEnd"/>
      <w:r>
        <w:t xml:space="preserve"> </w:t>
      </w:r>
      <w:proofErr w:type="spellStart"/>
      <w:r>
        <w:t>çözümü</w:t>
      </w:r>
      <w:proofErr w:type="spellEnd"/>
      <w:r>
        <w:t xml:space="preserve"> </w:t>
      </w:r>
      <w:proofErr w:type="spellStart"/>
      <w:r>
        <w:t>için</w:t>
      </w:r>
      <w:proofErr w:type="spellEnd"/>
      <w:r>
        <w:t xml:space="preserve"> </w:t>
      </w:r>
      <w:proofErr w:type="spellStart"/>
      <w:r>
        <w:t>teknik</w:t>
      </w:r>
      <w:proofErr w:type="spellEnd"/>
      <w:r>
        <w:t xml:space="preserve"> </w:t>
      </w:r>
      <w:proofErr w:type="spellStart"/>
      <w:r>
        <w:t>yöntemler</w:t>
      </w:r>
      <w:proofErr w:type="spellEnd"/>
      <w:r>
        <w:t xml:space="preserve"> </w:t>
      </w:r>
      <w:proofErr w:type="spellStart"/>
      <w:r>
        <w:t>geliştirildiğini</w:t>
      </w:r>
      <w:proofErr w:type="spellEnd"/>
      <w:r>
        <w:t xml:space="preserve"> </w:t>
      </w:r>
      <w:proofErr w:type="spellStart"/>
      <w:r>
        <w:t>söyleyelim</w:t>
      </w:r>
      <w:proofErr w:type="spellEnd"/>
      <w:r>
        <w:t xml:space="preserve">. </w:t>
      </w:r>
      <w:proofErr w:type="spellStart"/>
      <w:r>
        <w:t>Sonraki</w:t>
      </w:r>
      <w:proofErr w:type="spellEnd"/>
      <w:r>
        <w:t xml:space="preserve"> </w:t>
      </w:r>
      <w:proofErr w:type="spellStart"/>
      <w:r>
        <w:t>paragraftaki</w:t>
      </w:r>
      <w:proofErr w:type="spellEnd"/>
      <w:r>
        <w:t xml:space="preserve"> contrast </w:t>
      </w:r>
      <w:proofErr w:type="spellStart"/>
      <w:r>
        <w:t>geçişine</w:t>
      </w:r>
      <w:proofErr w:type="spellEnd"/>
      <w:r>
        <w:t xml:space="preserve"> de </w:t>
      </w:r>
      <w:proofErr w:type="spellStart"/>
      <w:r>
        <w:t>uygun</w:t>
      </w:r>
      <w:proofErr w:type="spellEnd"/>
      <w:r>
        <w:t xml:space="preserve"> </w:t>
      </w:r>
      <w:proofErr w:type="spellStart"/>
      <w:r>
        <w:t>olur</w:t>
      </w:r>
      <w:proofErr w:type="spellEnd"/>
      <w:r>
        <w:t>.</w:t>
      </w:r>
    </w:p>
  </w:comment>
  <w:comment w:id="40" w:author="Cengiz Acarturk" w:date="2019-04-24T09:44:00Z" w:initials="CA">
    <w:p w14:paraId="6AAB1DCD" w14:textId="287EDC9E" w:rsidR="00783C1B" w:rsidRDefault="00783C1B">
      <w:pPr>
        <w:pStyle w:val="AklamaMetni"/>
      </w:pPr>
      <w:r>
        <w:rPr>
          <w:rStyle w:val="AklamaBavurusu"/>
        </w:rPr>
        <w:annotationRef/>
      </w:r>
      <w:r>
        <w:t xml:space="preserve">Bu </w:t>
      </w:r>
      <w:proofErr w:type="spellStart"/>
      <w:r>
        <w:t>cümlede</w:t>
      </w:r>
      <w:proofErr w:type="spellEnd"/>
      <w:r>
        <w:t xml:space="preserve"> internet, </w:t>
      </w:r>
      <w:proofErr w:type="spellStart"/>
      <w:r>
        <w:t>kendi</w:t>
      </w:r>
      <w:proofErr w:type="spellEnd"/>
      <w:r>
        <w:t xml:space="preserve"> </w:t>
      </w:r>
      <w:proofErr w:type="spellStart"/>
      <w:r>
        <w:t>dili</w:t>
      </w:r>
      <w:proofErr w:type="spellEnd"/>
      <w:r>
        <w:t xml:space="preserve"> </w:t>
      </w:r>
      <w:proofErr w:type="spellStart"/>
      <w:r>
        <w:t>olan</w:t>
      </w:r>
      <w:proofErr w:type="spellEnd"/>
      <w:r>
        <w:t xml:space="preserve"> </w:t>
      </w:r>
      <w:proofErr w:type="spellStart"/>
      <w:r>
        <w:t>bir</w:t>
      </w:r>
      <w:proofErr w:type="spellEnd"/>
      <w:r>
        <w:t xml:space="preserve"> entity </w:t>
      </w:r>
      <w:proofErr w:type="spellStart"/>
      <w:r>
        <w:t>gibi</w:t>
      </w:r>
      <w:proofErr w:type="spellEnd"/>
      <w:r>
        <w:t xml:space="preserve"> </w:t>
      </w:r>
      <w:proofErr w:type="spellStart"/>
      <w:r>
        <w:t>anlaşılıyor</w:t>
      </w:r>
      <w:proofErr w:type="spellEnd"/>
      <w:r>
        <w:t xml:space="preserve">. </w:t>
      </w:r>
      <w:proofErr w:type="spellStart"/>
      <w:r>
        <w:t>Kastın</w:t>
      </w:r>
      <w:proofErr w:type="spellEnd"/>
      <w:r>
        <w:t xml:space="preserve"> </w:t>
      </w:r>
      <w:proofErr w:type="spellStart"/>
      <w:r>
        <w:t>buysa</w:t>
      </w:r>
      <w:proofErr w:type="spellEnd"/>
      <w:r>
        <w:t xml:space="preserve"> </w:t>
      </w:r>
      <w:proofErr w:type="spellStart"/>
      <w:r>
        <w:t>daha</w:t>
      </w:r>
      <w:proofErr w:type="spellEnd"/>
      <w:r>
        <w:t xml:space="preserve"> </w:t>
      </w:r>
      <w:proofErr w:type="spellStart"/>
      <w:r>
        <w:t>açık</w:t>
      </w:r>
      <w:proofErr w:type="spellEnd"/>
      <w:r>
        <w:t xml:space="preserve"> </w:t>
      </w:r>
      <w:proofErr w:type="spellStart"/>
      <w:r>
        <w:t>yazmanda</w:t>
      </w:r>
      <w:proofErr w:type="spellEnd"/>
      <w:r>
        <w:t xml:space="preserve"> </w:t>
      </w:r>
      <w:proofErr w:type="spellStart"/>
      <w:r>
        <w:t>fayda</w:t>
      </w:r>
      <w:proofErr w:type="spellEnd"/>
      <w:r>
        <w:t xml:space="preserve"> var (</w:t>
      </w:r>
      <w:proofErr w:type="spellStart"/>
      <w:r>
        <w:t>örn</w:t>
      </w:r>
      <w:proofErr w:type="spellEnd"/>
      <w:r>
        <w:t xml:space="preserve">. </w:t>
      </w:r>
      <w:proofErr w:type="spellStart"/>
      <w:r>
        <w:t>Botların</w:t>
      </w:r>
      <w:proofErr w:type="spellEnd"/>
      <w:r>
        <w:t xml:space="preserve"> </w:t>
      </w:r>
      <w:proofErr w:type="spellStart"/>
      <w:r>
        <w:t>gönderdiği</w:t>
      </w:r>
      <w:proofErr w:type="spellEnd"/>
      <w:r>
        <w:t xml:space="preserve"> </w:t>
      </w:r>
      <w:proofErr w:type="spellStart"/>
      <w:r>
        <w:t>twitleri</w:t>
      </w:r>
      <w:proofErr w:type="spellEnd"/>
      <w:r>
        <w:t xml:space="preserve"> </w:t>
      </w:r>
      <w:proofErr w:type="spellStart"/>
      <w:r>
        <w:t>kastediyorsan</w:t>
      </w:r>
      <w:proofErr w:type="spellEnd"/>
      <w:r>
        <w:t xml:space="preserve"> </w:t>
      </w:r>
      <w:proofErr w:type="spellStart"/>
      <w:r>
        <w:t>öyle</w:t>
      </w:r>
      <w:proofErr w:type="spellEnd"/>
      <w:r>
        <w:t xml:space="preserve"> </w:t>
      </w:r>
      <w:proofErr w:type="spellStart"/>
      <w:r>
        <w:t>yazmalısın</w:t>
      </w:r>
      <w:proofErr w:type="spellEnd"/>
      <w:r>
        <w:t xml:space="preserve">). </w:t>
      </w:r>
      <w:proofErr w:type="spellStart"/>
      <w:r>
        <w:t>Sadece</w:t>
      </w:r>
      <w:proofErr w:type="spellEnd"/>
      <w:r>
        <w:t xml:space="preserve"> </w:t>
      </w:r>
      <w:proofErr w:type="spellStart"/>
      <w:r>
        <w:t>kullanıcıları</w:t>
      </w:r>
      <w:proofErr w:type="spellEnd"/>
      <w:r>
        <w:t xml:space="preserve"> </w:t>
      </w:r>
      <w:proofErr w:type="spellStart"/>
      <w:r>
        <w:t>kastediyorsan</w:t>
      </w:r>
      <w:proofErr w:type="spellEnd"/>
      <w:r>
        <w:t xml:space="preserve"> “as humans do” </w:t>
      </w:r>
      <w:proofErr w:type="spellStart"/>
      <w:r>
        <w:t>demeye</w:t>
      </w:r>
      <w:proofErr w:type="spellEnd"/>
      <w:r>
        <w:t xml:space="preserve"> </w:t>
      </w:r>
      <w:proofErr w:type="spellStart"/>
      <w:r>
        <w:t>gerek</w:t>
      </w:r>
      <w:proofErr w:type="spellEnd"/>
      <w:r>
        <w:t xml:space="preserve"> yok.</w:t>
      </w:r>
    </w:p>
  </w:comment>
  <w:comment w:id="45" w:author="Cengiz Acarturk" w:date="2019-04-24T09:45:00Z" w:initials="CA">
    <w:p w14:paraId="0960ACCB" w14:textId="0433D1E3" w:rsidR="00783C1B" w:rsidRDefault="00783C1B">
      <w:pPr>
        <w:pStyle w:val="AklamaMetni"/>
      </w:pPr>
      <w:r>
        <w:rPr>
          <w:rStyle w:val="AklamaBavurusu"/>
        </w:rPr>
        <w:annotationRef/>
      </w:r>
      <w:proofErr w:type="spellStart"/>
      <w:r>
        <w:t>Tez</w:t>
      </w:r>
      <w:proofErr w:type="spellEnd"/>
      <w:r>
        <w:t xml:space="preserve"> </w:t>
      </w:r>
      <w:proofErr w:type="spellStart"/>
      <w:r>
        <w:t>genelinde</w:t>
      </w:r>
      <w:proofErr w:type="spellEnd"/>
      <w:r>
        <w:t xml:space="preserve"> as expected </w:t>
      </w:r>
      <w:proofErr w:type="spellStart"/>
      <w:r>
        <w:t>ifadesine</w:t>
      </w:r>
      <w:proofErr w:type="spellEnd"/>
      <w:r>
        <w:t xml:space="preserve"> </w:t>
      </w:r>
      <w:proofErr w:type="spellStart"/>
      <w:r>
        <w:t>gerek</w:t>
      </w:r>
      <w:proofErr w:type="spellEnd"/>
      <w:r>
        <w:t xml:space="preserve"> yok. </w:t>
      </w:r>
    </w:p>
  </w:comment>
  <w:comment w:id="79" w:author="Cengiz Acarturk" w:date="2019-04-24T09:52:00Z" w:initials="CA">
    <w:p w14:paraId="33813CC2" w14:textId="54B9DD9D" w:rsidR="00783C1B" w:rsidRDefault="00783C1B">
      <w:pPr>
        <w:pStyle w:val="AklamaMetni"/>
      </w:pPr>
      <w:r>
        <w:rPr>
          <w:rStyle w:val="AklamaBavurusu"/>
        </w:rPr>
        <w:annotationRef/>
      </w:r>
      <w:r>
        <w:t xml:space="preserve">Teknik </w:t>
      </w:r>
      <w:proofErr w:type="spellStart"/>
      <w:r>
        <w:t>detayları</w:t>
      </w:r>
      <w:proofErr w:type="spellEnd"/>
      <w:r>
        <w:t xml:space="preserve"> </w:t>
      </w:r>
      <w:proofErr w:type="spellStart"/>
      <w:r>
        <w:t>sildim</w:t>
      </w:r>
      <w:proofErr w:type="spellEnd"/>
      <w:r>
        <w:t xml:space="preserve">, </w:t>
      </w:r>
      <w:proofErr w:type="spellStart"/>
      <w:r>
        <w:t>özette</w:t>
      </w:r>
      <w:proofErr w:type="spellEnd"/>
      <w:r>
        <w:t xml:space="preserve"> </w:t>
      </w:r>
      <w:proofErr w:type="spellStart"/>
      <w:r>
        <w:t>genel</w:t>
      </w:r>
      <w:proofErr w:type="spellEnd"/>
      <w:r>
        <w:t xml:space="preserve"> </w:t>
      </w:r>
      <w:proofErr w:type="spellStart"/>
      <w:r>
        <w:t>ifadeler</w:t>
      </w:r>
      <w:proofErr w:type="spellEnd"/>
      <w:r>
        <w:t xml:space="preserve"> </w:t>
      </w:r>
      <w:proofErr w:type="spellStart"/>
      <w:r>
        <w:t>kullanmakta</w:t>
      </w:r>
      <w:proofErr w:type="spellEnd"/>
      <w:r>
        <w:t xml:space="preserve"> </w:t>
      </w:r>
      <w:proofErr w:type="spellStart"/>
      <w:r>
        <w:t>fayda</w:t>
      </w:r>
      <w:proofErr w:type="spellEnd"/>
      <w:r>
        <w:t xml:space="preserve"> var.</w:t>
      </w:r>
    </w:p>
  </w:comment>
  <w:comment w:id="81" w:author="Cengiz Acarturk" w:date="2019-04-24T09:53:00Z" w:initials="CA">
    <w:p w14:paraId="7977ABD2" w14:textId="0874B2CF" w:rsidR="00783C1B" w:rsidRDefault="00783C1B">
      <w:pPr>
        <w:pStyle w:val="AklamaMetni"/>
      </w:pPr>
      <w:r>
        <w:rPr>
          <w:rStyle w:val="AklamaBavurusu"/>
        </w:rPr>
        <w:annotationRef/>
      </w:r>
      <w:proofErr w:type="spellStart"/>
      <w:r>
        <w:t>Türkçe</w:t>
      </w:r>
      <w:proofErr w:type="spellEnd"/>
      <w:r>
        <w:t xml:space="preserve"> </w:t>
      </w:r>
      <w:proofErr w:type="spellStart"/>
      <w:r>
        <w:t>özeti</w:t>
      </w:r>
      <w:proofErr w:type="spellEnd"/>
      <w:r>
        <w:t xml:space="preserve"> de </w:t>
      </w:r>
      <w:proofErr w:type="spellStart"/>
      <w:r>
        <w:t>yukarıdakine</w:t>
      </w:r>
      <w:proofErr w:type="spellEnd"/>
      <w:r>
        <w:t xml:space="preserve"> </w:t>
      </w:r>
      <w:proofErr w:type="spellStart"/>
      <w:r>
        <w:t>göre</w:t>
      </w:r>
      <w:proofErr w:type="spellEnd"/>
      <w:r>
        <w:t xml:space="preserve"> </w:t>
      </w:r>
      <w:proofErr w:type="spellStart"/>
      <w:r>
        <w:t>düzenlersin</w:t>
      </w:r>
      <w:proofErr w:type="spellEnd"/>
      <w:r>
        <w:t>.</w:t>
      </w:r>
    </w:p>
  </w:comment>
  <w:comment w:id="96" w:author="Cengiz Acarturk" w:date="2019-04-24T09:56:00Z" w:initials="CA">
    <w:p w14:paraId="3DC3AA6B" w14:textId="5CC243B3" w:rsidR="00783C1B" w:rsidRDefault="00783C1B">
      <w:pPr>
        <w:pStyle w:val="AklamaMetni"/>
      </w:pPr>
      <w:r>
        <w:rPr>
          <w:rStyle w:val="AklamaBavurusu"/>
        </w:rPr>
        <w:annotationRef/>
      </w:r>
      <w:r>
        <w:t xml:space="preserve">Hacker </w:t>
      </w:r>
      <w:proofErr w:type="spellStart"/>
      <w:r>
        <w:t>kelimesi</w:t>
      </w:r>
      <w:proofErr w:type="spellEnd"/>
      <w:r>
        <w:t xml:space="preserve"> </w:t>
      </w:r>
      <w:proofErr w:type="spellStart"/>
      <w:r>
        <w:t>pozitif</w:t>
      </w:r>
      <w:proofErr w:type="spellEnd"/>
      <w:r>
        <w:t xml:space="preserve"> </w:t>
      </w:r>
      <w:proofErr w:type="spellStart"/>
      <w:r>
        <w:t>bir</w:t>
      </w:r>
      <w:proofErr w:type="spellEnd"/>
      <w:r>
        <w:t xml:space="preserve"> </w:t>
      </w:r>
      <w:proofErr w:type="spellStart"/>
      <w:r>
        <w:t>connotation’a</w:t>
      </w:r>
      <w:proofErr w:type="spellEnd"/>
      <w:r>
        <w:t xml:space="preserve"> </w:t>
      </w:r>
      <w:proofErr w:type="spellStart"/>
      <w:r>
        <w:t>sahip</w:t>
      </w:r>
      <w:proofErr w:type="spellEnd"/>
      <w:r>
        <w:t xml:space="preserve">. Bu </w:t>
      </w:r>
      <w:proofErr w:type="spellStart"/>
      <w:r>
        <w:t>cümlede</w:t>
      </w:r>
      <w:proofErr w:type="spellEnd"/>
      <w:r>
        <w:t xml:space="preserve"> hacker </w:t>
      </w:r>
      <w:proofErr w:type="spellStart"/>
      <w:r>
        <w:t>değil</w:t>
      </w:r>
      <w:proofErr w:type="spellEnd"/>
      <w:r>
        <w:t xml:space="preserve"> attacker </w:t>
      </w:r>
      <w:proofErr w:type="spellStart"/>
      <w:r>
        <w:t>kastediyor</w:t>
      </w:r>
      <w:proofErr w:type="spellEnd"/>
      <w:r>
        <w:t xml:space="preserve"> </w:t>
      </w:r>
      <w:proofErr w:type="spellStart"/>
      <w:r>
        <w:t>olmalısın</w:t>
      </w:r>
      <w:proofErr w:type="spellEnd"/>
      <w:r>
        <w:t>.</w:t>
      </w:r>
    </w:p>
  </w:comment>
  <w:comment w:id="113" w:author="Cengiz Acarturk" w:date="2019-04-24T10:00:00Z" w:initials="CA">
    <w:p w14:paraId="5FDB5ABD" w14:textId="4C033A8E" w:rsidR="00783C1B" w:rsidRDefault="00783C1B">
      <w:pPr>
        <w:pStyle w:val="AklamaMetni"/>
      </w:pPr>
      <w:r>
        <w:rPr>
          <w:rStyle w:val="AklamaBavurusu"/>
        </w:rPr>
        <w:annotationRef/>
      </w:r>
      <w:proofErr w:type="spellStart"/>
      <w:r>
        <w:t>Referansları</w:t>
      </w:r>
      <w:proofErr w:type="spellEnd"/>
      <w:r>
        <w:t xml:space="preserve"> APA style </w:t>
      </w:r>
      <w:proofErr w:type="spellStart"/>
      <w:r>
        <w:t>veriyor</w:t>
      </w:r>
      <w:proofErr w:type="spellEnd"/>
      <w:r>
        <w:t xml:space="preserve"> </w:t>
      </w:r>
      <w:proofErr w:type="spellStart"/>
      <w:r>
        <w:t>olmamız</w:t>
      </w:r>
      <w:proofErr w:type="spellEnd"/>
      <w:r>
        <w:t xml:space="preserve"> </w:t>
      </w:r>
      <w:proofErr w:type="spellStart"/>
      <w:r>
        <w:t>lazım</w:t>
      </w:r>
      <w:proofErr w:type="spellEnd"/>
      <w:r>
        <w:t xml:space="preserve">, </w:t>
      </w:r>
      <w:proofErr w:type="spellStart"/>
      <w:r>
        <w:t>Enstitü’nün</w:t>
      </w:r>
      <w:proofErr w:type="spellEnd"/>
      <w:r>
        <w:t xml:space="preserve"> </w:t>
      </w:r>
      <w:proofErr w:type="spellStart"/>
      <w:r>
        <w:t>tez</w:t>
      </w:r>
      <w:proofErr w:type="spellEnd"/>
      <w:r>
        <w:t xml:space="preserve"> </w:t>
      </w:r>
      <w:proofErr w:type="spellStart"/>
      <w:r>
        <w:t>şablonunda</w:t>
      </w:r>
      <w:proofErr w:type="spellEnd"/>
      <w:r>
        <w:t xml:space="preserve"> </w:t>
      </w:r>
      <w:proofErr w:type="spellStart"/>
      <w:r>
        <w:t>bir</w:t>
      </w:r>
      <w:proofErr w:type="spellEnd"/>
      <w:r>
        <w:t xml:space="preserve"> control </w:t>
      </w:r>
      <w:proofErr w:type="spellStart"/>
      <w:r>
        <w:t>edip</w:t>
      </w:r>
      <w:proofErr w:type="spellEnd"/>
      <w:r>
        <w:t xml:space="preserve"> </w:t>
      </w:r>
      <w:proofErr w:type="spellStart"/>
      <w:r>
        <w:t>ona</w:t>
      </w:r>
      <w:proofErr w:type="spellEnd"/>
      <w:r>
        <w:t xml:space="preserve"> </w:t>
      </w:r>
      <w:proofErr w:type="spellStart"/>
      <w:r>
        <w:t>göre</w:t>
      </w:r>
      <w:proofErr w:type="spellEnd"/>
      <w:r>
        <w:t xml:space="preserve"> </w:t>
      </w:r>
      <w:proofErr w:type="spellStart"/>
      <w:r>
        <w:t>güncelleyebilir</w:t>
      </w:r>
      <w:proofErr w:type="spellEnd"/>
      <w:r>
        <w:t xml:space="preserve"> </w:t>
      </w:r>
      <w:proofErr w:type="spellStart"/>
      <w:r>
        <w:t>misin</w:t>
      </w:r>
      <w:proofErr w:type="spellEnd"/>
      <w:r>
        <w:t>?</w:t>
      </w:r>
    </w:p>
  </w:comment>
  <w:comment w:id="128" w:author="Cengiz Acarturk" w:date="2019-04-24T10:03:00Z" w:initials="CA">
    <w:p w14:paraId="0B0AAB23" w14:textId="7510D317" w:rsidR="00783C1B" w:rsidRDefault="00783C1B">
      <w:pPr>
        <w:pStyle w:val="AklamaMetni"/>
      </w:pPr>
      <w:r>
        <w:rPr>
          <w:rStyle w:val="AklamaBavurusu"/>
        </w:rPr>
        <w:annotationRef/>
      </w:r>
      <w:proofErr w:type="spellStart"/>
      <w:r>
        <w:t>Akademik</w:t>
      </w:r>
      <w:proofErr w:type="spellEnd"/>
      <w:r>
        <w:t xml:space="preserve"> </w:t>
      </w:r>
      <w:proofErr w:type="spellStart"/>
      <w:r>
        <w:t>bir</w:t>
      </w:r>
      <w:proofErr w:type="spellEnd"/>
      <w:r>
        <w:t xml:space="preserve"> </w:t>
      </w:r>
      <w:proofErr w:type="spellStart"/>
      <w:r>
        <w:t>metinde</w:t>
      </w:r>
      <w:proofErr w:type="spellEnd"/>
      <w:r>
        <w:t xml:space="preserve"> </w:t>
      </w:r>
      <w:proofErr w:type="spellStart"/>
      <w:r>
        <w:t>yer</w:t>
      </w:r>
      <w:proofErr w:type="spellEnd"/>
      <w:r>
        <w:t xml:space="preserve"> </w:t>
      </w:r>
      <w:proofErr w:type="spellStart"/>
      <w:r>
        <w:t>almaması</w:t>
      </w:r>
      <w:proofErr w:type="spellEnd"/>
      <w:r>
        <w:t xml:space="preserve"> </w:t>
      </w:r>
      <w:proofErr w:type="spellStart"/>
      <w:r>
        <w:t>gereken</w:t>
      </w:r>
      <w:proofErr w:type="spellEnd"/>
      <w:r>
        <w:t xml:space="preserve"> </w:t>
      </w:r>
      <w:proofErr w:type="spellStart"/>
      <w:r>
        <w:t>bir</w:t>
      </w:r>
      <w:proofErr w:type="spellEnd"/>
      <w:r>
        <w:t xml:space="preserve"> </w:t>
      </w:r>
      <w:proofErr w:type="spellStart"/>
      <w:r>
        <w:t>cümle</w:t>
      </w:r>
      <w:proofErr w:type="spellEnd"/>
      <w:r>
        <w:t xml:space="preserve">, </w:t>
      </w:r>
      <w:proofErr w:type="spellStart"/>
      <w:r>
        <w:t>silelim</w:t>
      </w:r>
      <w:proofErr w:type="spellEnd"/>
      <w:r>
        <w:t>.</w:t>
      </w:r>
    </w:p>
  </w:comment>
  <w:comment w:id="130" w:author="Cengiz Acarturk" w:date="2019-04-24T10:03:00Z" w:initials="CA">
    <w:p w14:paraId="33DD577C" w14:textId="4EBC6636" w:rsidR="00783C1B" w:rsidRDefault="00783C1B">
      <w:pPr>
        <w:pStyle w:val="AklamaMetni"/>
      </w:pPr>
      <w:r>
        <w:rPr>
          <w:rStyle w:val="AklamaBavurusu"/>
        </w:rPr>
        <w:annotationRef/>
      </w:r>
      <w:r>
        <w:t xml:space="preserve">Bu </w:t>
      </w:r>
      <w:proofErr w:type="spellStart"/>
      <w:r>
        <w:t>cümle</w:t>
      </w:r>
      <w:proofErr w:type="spellEnd"/>
      <w:r>
        <w:t xml:space="preserve"> </w:t>
      </w:r>
      <w:proofErr w:type="spellStart"/>
      <w:r>
        <w:t>ilginç</w:t>
      </w:r>
      <w:proofErr w:type="spellEnd"/>
      <w:r>
        <w:t xml:space="preserve"> </w:t>
      </w:r>
      <w:proofErr w:type="spellStart"/>
      <w:r>
        <w:t>olmuş</w:t>
      </w:r>
      <w:proofErr w:type="spellEnd"/>
      <w:r>
        <w:t xml:space="preserve">, </w:t>
      </w:r>
      <w:proofErr w:type="spellStart"/>
      <w:r>
        <w:t>üniversite</w:t>
      </w:r>
      <w:proofErr w:type="spellEnd"/>
      <w:r>
        <w:t xml:space="preserve"> </w:t>
      </w:r>
      <w:proofErr w:type="spellStart"/>
      <w:r>
        <w:t>öğretim</w:t>
      </w:r>
      <w:proofErr w:type="spellEnd"/>
      <w:r>
        <w:t xml:space="preserve"> </w:t>
      </w:r>
      <w:proofErr w:type="spellStart"/>
      <w:r>
        <w:t>üyelerinin</w:t>
      </w:r>
      <w:proofErr w:type="spellEnd"/>
      <w:r>
        <w:t xml:space="preserve"> </w:t>
      </w:r>
      <w:proofErr w:type="spellStart"/>
      <w:r>
        <w:t>zamanında</w:t>
      </w:r>
      <w:proofErr w:type="spellEnd"/>
      <w:r>
        <w:t xml:space="preserve"> </w:t>
      </w:r>
      <w:proofErr w:type="spellStart"/>
      <w:r>
        <w:t>bilgi</w:t>
      </w:r>
      <w:proofErr w:type="spellEnd"/>
      <w:r>
        <w:t xml:space="preserve"> </w:t>
      </w:r>
      <w:proofErr w:type="spellStart"/>
      <w:r>
        <w:t>paylaşmayı</w:t>
      </w:r>
      <w:proofErr w:type="spellEnd"/>
      <w:r>
        <w:t xml:space="preserve"> </w:t>
      </w:r>
      <w:proofErr w:type="spellStart"/>
      <w:r>
        <w:t>bilmediğini</w:t>
      </w:r>
      <w:proofErr w:type="spellEnd"/>
      <w:r>
        <w:t xml:space="preserve"> </w:t>
      </w:r>
      <w:proofErr w:type="spellStart"/>
      <w:r>
        <w:t>ama</w:t>
      </w:r>
      <w:proofErr w:type="spellEnd"/>
      <w:r>
        <w:t xml:space="preserve"> </w:t>
      </w:r>
      <w:proofErr w:type="spellStart"/>
      <w:r>
        <w:t>bu</w:t>
      </w:r>
      <w:proofErr w:type="spellEnd"/>
      <w:r>
        <w:t xml:space="preserve"> </w:t>
      </w:r>
      <w:proofErr w:type="spellStart"/>
      <w:r>
        <w:t>sefer</w:t>
      </w:r>
      <w:proofErr w:type="spellEnd"/>
      <w:r>
        <w:t xml:space="preserve"> (</w:t>
      </w:r>
      <w:proofErr w:type="spellStart"/>
      <w:r>
        <w:t>olay</w:t>
      </w:r>
      <w:proofErr w:type="spellEnd"/>
      <w:r>
        <w:t xml:space="preserve"> o </w:t>
      </w:r>
      <w:proofErr w:type="spellStart"/>
      <w:r>
        <w:t>kadar</w:t>
      </w:r>
      <w:proofErr w:type="spellEnd"/>
      <w:r>
        <w:t xml:space="preserve"> </w:t>
      </w:r>
      <w:proofErr w:type="spellStart"/>
      <w:r>
        <w:t>önemliydi</w:t>
      </w:r>
      <w:proofErr w:type="spellEnd"/>
      <w:r>
        <w:t xml:space="preserve"> </w:t>
      </w:r>
      <w:proofErr w:type="spellStart"/>
      <w:r>
        <w:t>ki</w:t>
      </w:r>
      <w:proofErr w:type="spellEnd"/>
      <w:r>
        <w:t xml:space="preserve">) </w:t>
      </w:r>
      <w:proofErr w:type="spellStart"/>
      <w:r>
        <w:t>onların</w:t>
      </w:r>
      <w:proofErr w:type="spellEnd"/>
      <w:r>
        <w:t xml:space="preserve"> bile </w:t>
      </w:r>
      <w:proofErr w:type="spellStart"/>
      <w:r>
        <w:t>zamanında</w:t>
      </w:r>
      <w:proofErr w:type="spellEnd"/>
      <w:r>
        <w:t xml:space="preserve"> </w:t>
      </w:r>
      <w:proofErr w:type="spellStart"/>
      <w:r>
        <w:t>paylaştığını</w:t>
      </w:r>
      <w:proofErr w:type="spellEnd"/>
      <w:r>
        <w:t xml:space="preserve"> </w:t>
      </w:r>
      <w:proofErr w:type="spellStart"/>
      <w:r>
        <w:t>söylemişsin</w:t>
      </w:r>
      <w:proofErr w:type="spellEnd"/>
      <w:r>
        <w:t xml:space="preserve">. Bence durum o </w:t>
      </w:r>
      <w:proofErr w:type="spellStart"/>
      <w:r>
        <w:t>kadar</w:t>
      </w:r>
      <w:proofErr w:type="spellEnd"/>
      <w:r>
        <w:t xml:space="preserve"> </w:t>
      </w:r>
      <w:proofErr w:type="spellStart"/>
      <w:r>
        <w:t>kötü</w:t>
      </w:r>
      <w:proofErr w:type="spellEnd"/>
      <w:r>
        <w:t xml:space="preserve"> </w:t>
      </w:r>
      <w:proofErr w:type="spellStart"/>
      <w:r>
        <w:t>değil</w:t>
      </w:r>
      <w:proofErr w:type="spellEnd"/>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164" w:author="Cengiz Acarturk" w:date="2019-04-24T10:11:00Z" w:initials="CA">
    <w:p w14:paraId="18958E47" w14:textId="1EC3151F" w:rsidR="00783C1B" w:rsidRDefault="00783C1B">
      <w:pPr>
        <w:pStyle w:val="AklamaMetni"/>
      </w:pPr>
      <w:r>
        <w:rPr>
          <w:rStyle w:val="AklamaBavurusu"/>
        </w:rPr>
        <w:annotationRef/>
      </w:r>
      <w:proofErr w:type="spellStart"/>
      <w:r>
        <w:t>Akademik</w:t>
      </w:r>
      <w:proofErr w:type="spellEnd"/>
      <w:r>
        <w:t xml:space="preserve"> </w:t>
      </w:r>
      <w:proofErr w:type="spellStart"/>
      <w:r>
        <w:t>metnlerde</w:t>
      </w:r>
      <w:proofErr w:type="spellEnd"/>
      <w:r>
        <w:t xml:space="preserve"> </w:t>
      </w:r>
      <w:proofErr w:type="spellStart"/>
      <w:r>
        <w:t>bu</w:t>
      </w:r>
      <w:proofErr w:type="spellEnd"/>
      <w:r>
        <w:t xml:space="preserve"> </w:t>
      </w:r>
      <w:proofErr w:type="spellStart"/>
      <w:r>
        <w:t>seviyede</w:t>
      </w:r>
      <w:proofErr w:type="spellEnd"/>
      <w:r>
        <w:t xml:space="preserve"> </w:t>
      </w:r>
      <w:proofErr w:type="spellStart"/>
      <w:r>
        <w:t>kişisel</w:t>
      </w:r>
      <w:proofErr w:type="spellEnd"/>
      <w:r>
        <w:t xml:space="preserve"> </w:t>
      </w:r>
      <w:proofErr w:type="spellStart"/>
      <w:r>
        <w:t>hikaye</w:t>
      </w:r>
      <w:proofErr w:type="spellEnd"/>
      <w:r>
        <w:t xml:space="preserve"> </w:t>
      </w:r>
      <w:proofErr w:type="spellStart"/>
      <w:r>
        <w:t>anlatmamak</w:t>
      </w:r>
      <w:proofErr w:type="spellEnd"/>
      <w:r>
        <w:t xml:space="preserve"> </w:t>
      </w:r>
      <w:proofErr w:type="spellStart"/>
      <w:r>
        <w:t>iyi</w:t>
      </w:r>
      <w:proofErr w:type="spellEnd"/>
      <w:r>
        <w:t xml:space="preserve"> </w:t>
      </w:r>
      <w:proofErr w:type="spellStart"/>
      <w:r>
        <w:t>olur</w:t>
      </w:r>
      <w:proofErr w:type="spellEnd"/>
      <w:r>
        <w:t>.</w:t>
      </w:r>
    </w:p>
  </w:comment>
  <w:comment w:id="171" w:author="Cengiz Acarturk" w:date="2019-04-24T10:14:00Z" w:initials="CA">
    <w:p w14:paraId="1367C972" w14:textId="74DB6D76" w:rsidR="00783C1B" w:rsidRDefault="00783C1B">
      <w:pPr>
        <w:pStyle w:val="AklamaMetni"/>
      </w:pPr>
      <w:r>
        <w:rPr>
          <w:rStyle w:val="AklamaBavurusu"/>
        </w:rPr>
        <w:annotationRef/>
      </w:r>
      <w:proofErr w:type="spellStart"/>
      <w:r>
        <w:t>Buraya</w:t>
      </w:r>
      <w:proofErr w:type="spellEnd"/>
      <w:r>
        <w:t xml:space="preserve"> </w:t>
      </w:r>
      <w:proofErr w:type="spellStart"/>
      <w:r>
        <w:t>Türkiye’deki</w:t>
      </w:r>
      <w:proofErr w:type="spellEnd"/>
      <w:r>
        <w:t xml:space="preserve"> internet </w:t>
      </w:r>
      <w:proofErr w:type="spellStart"/>
      <w:r>
        <w:t>kullanımı</w:t>
      </w:r>
      <w:proofErr w:type="spellEnd"/>
      <w:r>
        <w:t xml:space="preserve">, </w:t>
      </w:r>
      <w:proofErr w:type="spellStart"/>
      <w:r>
        <w:t>kullaıcı</w:t>
      </w:r>
      <w:proofErr w:type="spellEnd"/>
      <w:r>
        <w:t xml:space="preserve"> </w:t>
      </w:r>
      <w:proofErr w:type="spellStart"/>
      <w:r>
        <w:t>sayısı</w:t>
      </w:r>
      <w:proofErr w:type="spellEnd"/>
      <w:r>
        <w:t xml:space="preserve"> </w:t>
      </w:r>
      <w:proofErr w:type="spellStart"/>
      <w:r>
        <w:t>ve</w:t>
      </w:r>
      <w:proofErr w:type="spellEnd"/>
      <w:r>
        <w:t xml:space="preserve"> penetration </w:t>
      </w:r>
      <w:proofErr w:type="spellStart"/>
      <w:r>
        <w:t>ile</w:t>
      </w:r>
      <w:proofErr w:type="spellEnd"/>
      <w:r>
        <w:t xml:space="preserve"> </w:t>
      </w:r>
      <w:proofErr w:type="spellStart"/>
      <w:r>
        <w:t>ilgili</w:t>
      </w:r>
      <w:proofErr w:type="spellEnd"/>
      <w:r>
        <w:t xml:space="preserve"> </w:t>
      </w:r>
      <w:proofErr w:type="spellStart"/>
      <w:r>
        <w:t>istatistiki</w:t>
      </w:r>
      <w:proofErr w:type="spellEnd"/>
      <w:r>
        <w:t xml:space="preserve"> </w:t>
      </w:r>
      <w:proofErr w:type="spellStart"/>
      <w:r>
        <w:t>bilgileri</w:t>
      </w:r>
      <w:proofErr w:type="spellEnd"/>
      <w:r>
        <w:t xml:space="preserve"> </w:t>
      </w:r>
      <w:proofErr w:type="spellStart"/>
      <w:r>
        <w:t>kaynak</w:t>
      </w:r>
      <w:proofErr w:type="spellEnd"/>
      <w:r>
        <w:t xml:space="preserve"> </w:t>
      </w:r>
      <w:proofErr w:type="spellStart"/>
      <w:r>
        <w:t>göstererek</w:t>
      </w:r>
      <w:proofErr w:type="spellEnd"/>
      <w:r>
        <w:t xml:space="preserve"> </w:t>
      </w:r>
      <w:proofErr w:type="spellStart"/>
      <w:r>
        <w:t>girelim</w:t>
      </w:r>
      <w:proofErr w:type="spellEnd"/>
      <w:r>
        <w:t xml:space="preserve">. Bir </w:t>
      </w:r>
      <w:proofErr w:type="spellStart"/>
      <w:r>
        <w:t>iki</w:t>
      </w:r>
      <w:proofErr w:type="spellEnd"/>
      <w:r>
        <w:t xml:space="preserve"> </w:t>
      </w:r>
      <w:proofErr w:type="spellStart"/>
      <w:r>
        <w:t>cümle</w:t>
      </w:r>
      <w:proofErr w:type="spellEnd"/>
      <w:r>
        <w:t xml:space="preserve"> </w:t>
      </w:r>
      <w:proofErr w:type="spellStart"/>
      <w:r>
        <w:t>yeterli</w:t>
      </w:r>
      <w:proofErr w:type="spellEnd"/>
      <w:r>
        <w:t xml:space="preserve"> </w:t>
      </w:r>
      <w:proofErr w:type="spellStart"/>
      <w:r>
        <w:t>olur</w:t>
      </w:r>
      <w:proofErr w:type="spellEnd"/>
      <w:r>
        <w:t xml:space="preserve">, </w:t>
      </w:r>
      <w:proofErr w:type="spellStart"/>
      <w:r>
        <w:t>amacımız</w:t>
      </w:r>
      <w:proofErr w:type="spellEnd"/>
      <w:r>
        <w:t xml:space="preserve"> </w:t>
      </w:r>
      <w:proofErr w:type="spellStart"/>
      <w:r>
        <w:t>Türkiye</w:t>
      </w:r>
      <w:proofErr w:type="spellEnd"/>
      <w:r>
        <w:t xml:space="preserve"> internet </w:t>
      </w:r>
      <w:proofErr w:type="spellStart"/>
      <w:r>
        <w:t>kullanıcılarının</w:t>
      </w:r>
      <w:proofErr w:type="spellEnd"/>
      <w:r>
        <w:t xml:space="preserve"> significant </w:t>
      </w:r>
      <w:proofErr w:type="spellStart"/>
      <w:r>
        <w:t>bir</w:t>
      </w:r>
      <w:proofErr w:type="spellEnd"/>
      <w:r>
        <w:t xml:space="preserve"> </w:t>
      </w:r>
      <w:proofErr w:type="spellStart"/>
      <w:r>
        <w:t>komünite</w:t>
      </w:r>
      <w:proofErr w:type="spellEnd"/>
      <w:r>
        <w:t xml:space="preserve"> </w:t>
      </w:r>
      <w:proofErr w:type="spellStart"/>
      <w:r>
        <w:t>olduğunu</w:t>
      </w:r>
      <w:proofErr w:type="spellEnd"/>
      <w:r>
        <w:t xml:space="preserve"> </w:t>
      </w:r>
      <w:proofErr w:type="spellStart"/>
      <w:r>
        <w:t>göstermek</w:t>
      </w:r>
      <w:proofErr w:type="spellEnd"/>
      <w:r>
        <w:t>.</w:t>
      </w:r>
    </w:p>
  </w:comment>
  <w:comment w:id="175" w:author="Cengiz Acarturk" w:date="2019-04-24T10:15:00Z" w:initials="CA">
    <w:p w14:paraId="2ADC648A" w14:textId="6932D2D3" w:rsidR="00783C1B" w:rsidRDefault="00783C1B">
      <w:pPr>
        <w:pStyle w:val="AklamaMetni"/>
      </w:pPr>
      <w:r>
        <w:rPr>
          <w:rStyle w:val="AklamaBavurusu"/>
        </w:rPr>
        <w:annotationRef/>
      </w:r>
      <w:r>
        <w:t xml:space="preserve">Bu </w:t>
      </w:r>
      <w:proofErr w:type="spellStart"/>
      <w:r>
        <w:t>cümleyi</w:t>
      </w:r>
      <w:proofErr w:type="spellEnd"/>
      <w:r>
        <w:t xml:space="preserve"> </w:t>
      </w:r>
      <w:proofErr w:type="spellStart"/>
      <w:r>
        <w:t>tekrar</w:t>
      </w:r>
      <w:proofErr w:type="spellEnd"/>
      <w:r>
        <w:t xml:space="preserve"> </w:t>
      </w:r>
      <w:proofErr w:type="spellStart"/>
      <w:r>
        <w:t>yazalım</w:t>
      </w:r>
      <w:proofErr w:type="spellEnd"/>
      <w:r>
        <w:t xml:space="preserve">, </w:t>
      </w:r>
      <w:proofErr w:type="spellStart"/>
      <w:r>
        <w:t>anlaşılmıyor</w:t>
      </w:r>
      <w:proofErr w:type="spellEnd"/>
      <w:r>
        <w:t xml:space="preserve">. </w:t>
      </w:r>
      <w:proofErr w:type="spellStart"/>
      <w:r>
        <w:t>İngilizce</w:t>
      </w:r>
      <w:proofErr w:type="spellEnd"/>
      <w:r>
        <w:t xml:space="preserve"> </w:t>
      </w:r>
      <w:proofErr w:type="spellStart"/>
      <w:r>
        <w:t>için</w:t>
      </w:r>
      <w:proofErr w:type="spellEnd"/>
      <w:r>
        <w:t xml:space="preserve"> </w:t>
      </w:r>
      <w:proofErr w:type="spellStart"/>
      <w:r>
        <w:t>geliştirilmiş</w:t>
      </w:r>
      <w:proofErr w:type="spellEnd"/>
      <w:r>
        <w:t xml:space="preserve"> event detection </w:t>
      </w:r>
      <w:proofErr w:type="spellStart"/>
      <w:r>
        <w:t>araçlarının</w:t>
      </w:r>
      <w:proofErr w:type="spellEnd"/>
      <w:r>
        <w:t xml:space="preserve"> </w:t>
      </w:r>
      <w:proofErr w:type="spellStart"/>
      <w:r>
        <w:t>Türkçe</w:t>
      </w:r>
      <w:proofErr w:type="spellEnd"/>
      <w:r>
        <w:t xml:space="preserve"> </w:t>
      </w:r>
      <w:proofErr w:type="spellStart"/>
      <w:r>
        <w:t>metinleri</w:t>
      </w:r>
      <w:proofErr w:type="spellEnd"/>
      <w:r>
        <w:t xml:space="preserve"> (</w:t>
      </w:r>
      <w:proofErr w:type="spellStart"/>
      <w:r>
        <w:t>bundan</w:t>
      </w:r>
      <w:proofErr w:type="spellEnd"/>
      <w:r>
        <w:t xml:space="preserve"> </w:t>
      </w:r>
      <w:proofErr w:type="spellStart"/>
      <w:r>
        <w:t>sonra</w:t>
      </w:r>
      <w:proofErr w:type="spellEnd"/>
      <w:r>
        <w:t xml:space="preserve"> information </w:t>
      </w:r>
      <w:proofErr w:type="spellStart"/>
      <w:r>
        <w:t>yerine</w:t>
      </w:r>
      <w:proofErr w:type="spellEnd"/>
      <w:r>
        <w:t xml:space="preserve"> text </w:t>
      </w:r>
      <w:proofErr w:type="spellStart"/>
      <w:r>
        <w:t>diyebiliriz</w:t>
      </w:r>
      <w:proofErr w:type="spellEnd"/>
      <w:r>
        <w:t xml:space="preserve"> </w:t>
      </w:r>
      <w:proofErr w:type="spellStart"/>
      <w:r>
        <w:t>artık</w:t>
      </w:r>
      <w:proofErr w:type="spellEnd"/>
      <w:r>
        <w:t xml:space="preserve">) </w:t>
      </w:r>
      <w:proofErr w:type="spellStart"/>
      <w:r>
        <w:t>işlemede</w:t>
      </w:r>
      <w:proofErr w:type="spellEnd"/>
      <w:r>
        <w:t xml:space="preserve"> </w:t>
      </w:r>
      <w:proofErr w:type="spellStart"/>
      <w:r>
        <w:t>yetersiz</w:t>
      </w:r>
      <w:proofErr w:type="spellEnd"/>
      <w:r>
        <w:t xml:space="preserve"> </w:t>
      </w:r>
      <w:proofErr w:type="spellStart"/>
      <w:r>
        <w:t>kaldıklarını</w:t>
      </w:r>
      <w:proofErr w:type="spellEnd"/>
      <w:r>
        <w:t xml:space="preserve"> </w:t>
      </w:r>
      <w:proofErr w:type="spellStart"/>
      <w:r>
        <w:t>söyleyebiliriz</w:t>
      </w:r>
      <w:proofErr w:type="spellEnd"/>
      <w:r>
        <w:t>.</w:t>
      </w:r>
    </w:p>
  </w:comment>
  <w:comment w:id="176" w:author="Cengiz Acarturk" w:date="2019-04-24T10:17:00Z" w:initials="CA">
    <w:p w14:paraId="7DE58F6D" w14:textId="77777777" w:rsidR="00783C1B" w:rsidRDefault="00783C1B">
      <w:pPr>
        <w:pStyle w:val="AklamaMetni"/>
      </w:pPr>
      <w:r>
        <w:rPr>
          <w:rStyle w:val="AklamaBavurusu"/>
        </w:rPr>
        <w:annotationRef/>
      </w:r>
      <w:r>
        <w:t xml:space="preserve">Bu </w:t>
      </w:r>
      <w:proofErr w:type="spellStart"/>
      <w:r>
        <w:t>figürü</w:t>
      </w:r>
      <w:proofErr w:type="spellEnd"/>
      <w:r>
        <w:t xml:space="preserve"> </w:t>
      </w:r>
      <w:proofErr w:type="spellStart"/>
      <w:r>
        <w:t>önceki</w:t>
      </w:r>
      <w:proofErr w:type="spellEnd"/>
      <w:r>
        <w:t xml:space="preserve"> </w:t>
      </w:r>
      <w:proofErr w:type="spellStart"/>
      <w:r>
        <w:t>sayfaya</w:t>
      </w:r>
      <w:proofErr w:type="spellEnd"/>
      <w:r>
        <w:t xml:space="preserve"> </w:t>
      </w:r>
      <w:proofErr w:type="spellStart"/>
      <w:r>
        <w:t>almalıyız</w:t>
      </w:r>
      <w:proofErr w:type="spellEnd"/>
      <w:r>
        <w:t xml:space="preserve">. </w:t>
      </w:r>
      <w:proofErr w:type="spellStart"/>
      <w:r>
        <w:t>Figürler</w:t>
      </w:r>
      <w:proofErr w:type="spellEnd"/>
      <w:r>
        <w:t xml:space="preserve"> </w:t>
      </w:r>
      <w:proofErr w:type="spellStart"/>
      <w:r>
        <w:t>metinde</w:t>
      </w:r>
      <w:proofErr w:type="spellEnd"/>
      <w:r>
        <w:t xml:space="preserve"> </w:t>
      </w:r>
      <w:proofErr w:type="spellStart"/>
      <w:r>
        <w:t>anıldıkları</w:t>
      </w:r>
      <w:proofErr w:type="spellEnd"/>
      <w:r>
        <w:t xml:space="preserve"> </w:t>
      </w:r>
      <w:proofErr w:type="spellStart"/>
      <w:r>
        <w:t>yerlere</w:t>
      </w:r>
      <w:proofErr w:type="spellEnd"/>
      <w:r>
        <w:t xml:space="preserve"> </w:t>
      </w:r>
      <w:proofErr w:type="spellStart"/>
      <w:r>
        <w:t>yakın</w:t>
      </w:r>
      <w:proofErr w:type="spellEnd"/>
      <w:r>
        <w:t xml:space="preserve"> </w:t>
      </w:r>
      <w:proofErr w:type="spellStart"/>
      <w:r>
        <w:t>olmalı</w:t>
      </w:r>
      <w:proofErr w:type="spellEnd"/>
      <w:r>
        <w:t>.</w:t>
      </w:r>
    </w:p>
    <w:p w14:paraId="56585A2A" w14:textId="77777777" w:rsidR="00783C1B" w:rsidRDefault="00783C1B">
      <w:pPr>
        <w:pStyle w:val="AklamaMetni"/>
      </w:pPr>
    </w:p>
    <w:p w14:paraId="6C7B730A" w14:textId="018ACA0C" w:rsidR="00783C1B" w:rsidRDefault="00783C1B">
      <w:pPr>
        <w:pStyle w:val="AklamaMetni"/>
      </w:pPr>
      <w:r>
        <w:t xml:space="preserve">Bir de </w:t>
      </w:r>
      <w:proofErr w:type="spellStart"/>
      <w:r>
        <w:t>figürdeki</w:t>
      </w:r>
      <w:proofErr w:type="spellEnd"/>
      <w:r>
        <w:t xml:space="preserve"> </w:t>
      </w:r>
      <w:proofErr w:type="spellStart"/>
      <w:r>
        <w:t>yazar</w:t>
      </w:r>
      <w:proofErr w:type="spellEnd"/>
      <w:r>
        <w:t xml:space="preserve"> </w:t>
      </w:r>
      <w:proofErr w:type="spellStart"/>
      <w:r>
        <w:t>isimlerini</w:t>
      </w:r>
      <w:proofErr w:type="spellEnd"/>
      <w:r>
        <w:t xml:space="preserve"> </w:t>
      </w:r>
      <w:proofErr w:type="spellStart"/>
      <w:r>
        <w:t>blurlayalım</w:t>
      </w:r>
      <w:proofErr w:type="spellEnd"/>
      <w:r>
        <w:t xml:space="preserve">. Bu </w:t>
      </w:r>
      <w:proofErr w:type="spellStart"/>
      <w:r>
        <w:t>kişilerden</w:t>
      </w:r>
      <w:proofErr w:type="spellEnd"/>
      <w:r>
        <w:t xml:space="preserve"> </w:t>
      </w:r>
      <w:proofErr w:type="spellStart"/>
      <w:r>
        <w:t>izin</w:t>
      </w:r>
      <w:proofErr w:type="spellEnd"/>
      <w:r>
        <w:t xml:space="preserve"> de </w:t>
      </w:r>
      <w:proofErr w:type="spellStart"/>
      <w:r>
        <w:t>alabilirsin</w:t>
      </w:r>
      <w:proofErr w:type="spellEnd"/>
      <w:r>
        <w:t xml:space="preserve"> </w:t>
      </w:r>
      <w:proofErr w:type="spellStart"/>
      <w:r>
        <w:t>ancak</w:t>
      </w:r>
      <w:proofErr w:type="spellEnd"/>
      <w:r>
        <w:t xml:space="preserve"> </w:t>
      </w:r>
      <w:proofErr w:type="spellStart"/>
      <w:r>
        <w:t>alamıyorsan</w:t>
      </w:r>
      <w:proofErr w:type="spellEnd"/>
      <w:r>
        <w:t xml:space="preserve"> </w:t>
      </w:r>
      <w:proofErr w:type="spellStart"/>
      <w:r>
        <w:t>izinsiz</w:t>
      </w:r>
      <w:proofErr w:type="spellEnd"/>
      <w:r>
        <w:t xml:space="preserve"> </w:t>
      </w:r>
      <w:proofErr w:type="spellStart"/>
      <w:r>
        <w:t>isimlerini</w:t>
      </w:r>
      <w:proofErr w:type="spellEnd"/>
      <w:r>
        <w:t xml:space="preserve"> </w:t>
      </w:r>
      <w:proofErr w:type="spellStart"/>
      <w:r>
        <w:t>veremeyiz</w:t>
      </w:r>
      <w:proofErr w:type="spellEnd"/>
      <w:r>
        <w:t>.</w:t>
      </w:r>
    </w:p>
  </w:comment>
  <w:comment w:id="179" w:author="Cengiz Acarturk" w:date="2019-04-24T10:18:00Z" w:initials="CA">
    <w:p w14:paraId="48C1E631" w14:textId="57F27A75" w:rsidR="00783C1B" w:rsidRDefault="00783C1B">
      <w:pPr>
        <w:pStyle w:val="AklamaMetni"/>
      </w:pPr>
      <w:r>
        <w:rPr>
          <w:rStyle w:val="AklamaBavurusu"/>
        </w:rPr>
        <w:annotationRef/>
      </w:r>
      <w:proofErr w:type="spellStart"/>
      <w:r>
        <w:t>Akademik</w:t>
      </w:r>
      <w:proofErr w:type="spellEnd"/>
      <w:r>
        <w:t xml:space="preserve"> </w:t>
      </w:r>
      <w:proofErr w:type="spellStart"/>
      <w:r>
        <w:t>metinlerde</w:t>
      </w:r>
      <w:proofErr w:type="spellEnd"/>
      <w:r>
        <w:t xml:space="preserve"> </w:t>
      </w:r>
      <w:proofErr w:type="spellStart"/>
      <w:r>
        <w:t>bu</w:t>
      </w:r>
      <w:proofErr w:type="spellEnd"/>
      <w:r>
        <w:t xml:space="preserve"> </w:t>
      </w:r>
      <w:proofErr w:type="spellStart"/>
      <w:r>
        <w:t>tür</w:t>
      </w:r>
      <w:proofErr w:type="spellEnd"/>
      <w:r>
        <w:t xml:space="preserve"> </w:t>
      </w:r>
      <w:proofErr w:type="spellStart"/>
      <w:r>
        <w:t>ifadelerden</w:t>
      </w:r>
      <w:proofErr w:type="spellEnd"/>
      <w:r>
        <w:t xml:space="preserve"> </w:t>
      </w:r>
      <w:proofErr w:type="spellStart"/>
      <w:r>
        <w:t>kaçınıyoruz</w:t>
      </w:r>
      <w:proofErr w:type="spellEnd"/>
      <w:r>
        <w:t>.</w:t>
      </w:r>
    </w:p>
  </w:comment>
  <w:comment w:id="210" w:author="Cengiz Acarturk" w:date="2019-04-24T10:28:00Z" w:initials="CA">
    <w:p w14:paraId="6090B17D" w14:textId="364A060B" w:rsidR="00783C1B" w:rsidRDefault="00783C1B">
      <w:pPr>
        <w:pStyle w:val="AklamaMetni"/>
      </w:pPr>
      <w:r>
        <w:rPr>
          <w:rStyle w:val="AklamaBavurusu"/>
        </w:rPr>
        <w:annotationRef/>
      </w:r>
      <w:proofErr w:type="spellStart"/>
      <w:r>
        <w:t>Kısaltmaların</w:t>
      </w:r>
      <w:proofErr w:type="spellEnd"/>
      <w:r>
        <w:t xml:space="preserve"> </w:t>
      </w:r>
      <w:proofErr w:type="spellStart"/>
      <w:r>
        <w:t>yazımında</w:t>
      </w:r>
      <w:proofErr w:type="spellEnd"/>
      <w:r>
        <w:t xml:space="preserve"> </w:t>
      </w:r>
      <w:proofErr w:type="spellStart"/>
      <w:r>
        <w:t>tutarlı</w:t>
      </w:r>
      <w:proofErr w:type="spellEnd"/>
      <w:r>
        <w:t xml:space="preserve"> </w:t>
      </w:r>
      <w:proofErr w:type="spellStart"/>
      <w:r>
        <w:t>olmamız</w:t>
      </w:r>
      <w:proofErr w:type="spellEnd"/>
      <w:r>
        <w:t xml:space="preserve"> </w:t>
      </w:r>
      <w:proofErr w:type="spellStart"/>
      <w:r>
        <w:t>lazım</w:t>
      </w:r>
      <w:proofErr w:type="spellEnd"/>
      <w:r>
        <w:t xml:space="preserve">. </w:t>
      </w:r>
      <w:proofErr w:type="spellStart"/>
      <w:r>
        <w:t>DDoS’u</w:t>
      </w:r>
      <w:proofErr w:type="spellEnd"/>
      <w:r>
        <w:t xml:space="preserve"> </w:t>
      </w:r>
      <w:proofErr w:type="spellStart"/>
      <w:r>
        <w:t>tüm</w:t>
      </w:r>
      <w:proofErr w:type="spellEnd"/>
      <w:r>
        <w:t xml:space="preserve"> </w:t>
      </w:r>
      <w:proofErr w:type="spellStart"/>
      <w:r>
        <w:t>metinde</w:t>
      </w:r>
      <w:proofErr w:type="spellEnd"/>
      <w:r>
        <w:t xml:space="preserve"> </w:t>
      </w:r>
      <w:proofErr w:type="spellStart"/>
      <w:r>
        <w:t>kontrol</w:t>
      </w:r>
      <w:proofErr w:type="spellEnd"/>
      <w:r>
        <w:t xml:space="preserve"> </w:t>
      </w:r>
      <w:proofErr w:type="spellStart"/>
      <w:r>
        <w:t>edersin</w:t>
      </w:r>
      <w:proofErr w:type="spellEnd"/>
      <w:r>
        <w:t xml:space="preserve">. </w:t>
      </w:r>
      <w:proofErr w:type="spellStart"/>
      <w:r>
        <w:t>Yukarıda</w:t>
      </w:r>
      <w:proofErr w:type="spellEnd"/>
      <w:r>
        <w:t xml:space="preserve"> </w:t>
      </w:r>
      <w:proofErr w:type="spellStart"/>
      <w:r>
        <w:t>TürkTrust</w:t>
      </w:r>
      <w:proofErr w:type="spellEnd"/>
      <w:r>
        <w:t xml:space="preserve"> </w:t>
      </w:r>
      <w:proofErr w:type="spellStart"/>
      <w:r>
        <w:t>yazımında</w:t>
      </w:r>
      <w:proofErr w:type="spellEnd"/>
      <w:r>
        <w:t xml:space="preserve"> da </w:t>
      </w:r>
      <w:proofErr w:type="spellStart"/>
      <w:r>
        <w:t>tutarsızlık</w:t>
      </w:r>
      <w:proofErr w:type="spellEnd"/>
      <w:r>
        <w:t xml:space="preserve"> var, </w:t>
      </w:r>
      <w:proofErr w:type="spellStart"/>
      <w:r>
        <w:t>düzeltelim</w:t>
      </w:r>
      <w:proofErr w:type="spellEnd"/>
      <w:r>
        <w:t xml:space="preserve">. </w:t>
      </w:r>
      <w:proofErr w:type="spellStart"/>
      <w:r>
        <w:t>Metindeki</w:t>
      </w:r>
      <w:proofErr w:type="spellEnd"/>
      <w:r>
        <w:t xml:space="preserve"> </w:t>
      </w:r>
      <w:proofErr w:type="spellStart"/>
      <w:r>
        <w:t>diğer</w:t>
      </w:r>
      <w:proofErr w:type="spellEnd"/>
      <w:r>
        <w:t xml:space="preserve"> </w:t>
      </w:r>
      <w:proofErr w:type="spellStart"/>
      <w:r>
        <w:t>ifadeleri</w:t>
      </w:r>
      <w:proofErr w:type="spellEnd"/>
      <w:r>
        <w:t xml:space="preserve"> de </w:t>
      </w:r>
      <w:proofErr w:type="spellStart"/>
      <w:r>
        <w:t>kontrol</w:t>
      </w:r>
      <w:proofErr w:type="spellEnd"/>
      <w:r>
        <w:t xml:space="preserve"> </w:t>
      </w:r>
      <w:proofErr w:type="spellStart"/>
      <w:r>
        <w:t>edersin</w:t>
      </w:r>
      <w:proofErr w:type="spellEnd"/>
      <w:r>
        <w:t>.</w:t>
      </w:r>
    </w:p>
  </w:comment>
  <w:comment w:id="230" w:author="Cengiz Acarturk" w:date="2019-04-24T10:33:00Z" w:initials="CA">
    <w:p w14:paraId="46E35E89" w14:textId="2483F30F" w:rsidR="00783C1B" w:rsidRDefault="00783C1B">
      <w:pPr>
        <w:pStyle w:val="AklamaMetni"/>
      </w:pPr>
      <w:r>
        <w:rPr>
          <w:rStyle w:val="AklamaBavurusu"/>
        </w:rPr>
        <w:annotationRef/>
      </w:r>
      <w:r>
        <w:t xml:space="preserve">Bunun </w:t>
      </w:r>
      <w:proofErr w:type="spellStart"/>
      <w:r>
        <w:t>böyle</w:t>
      </w:r>
      <w:proofErr w:type="spellEnd"/>
      <w:r>
        <w:t xml:space="preserve"> </w:t>
      </w:r>
      <w:proofErr w:type="spellStart"/>
      <w:r>
        <w:t>olup</w:t>
      </w:r>
      <w:proofErr w:type="spellEnd"/>
      <w:r>
        <w:t xml:space="preserve"> </w:t>
      </w:r>
      <w:proofErr w:type="spellStart"/>
      <w:r>
        <w:t>olmadığını</w:t>
      </w:r>
      <w:proofErr w:type="spellEnd"/>
      <w:r>
        <w:t xml:space="preserve"> </w:t>
      </w:r>
      <w:proofErr w:type="spellStart"/>
      <w:r>
        <w:t>bilmiyorsun</w:t>
      </w:r>
      <w:proofErr w:type="spellEnd"/>
      <w:r>
        <w:t xml:space="preserve">, o </w:t>
      </w:r>
      <w:proofErr w:type="spellStart"/>
      <w:r>
        <w:t>nedenle</w:t>
      </w:r>
      <w:proofErr w:type="spellEnd"/>
      <w:r>
        <w:t xml:space="preserve"> </w:t>
      </w:r>
      <w:proofErr w:type="spellStart"/>
      <w:r>
        <w:t>bu</w:t>
      </w:r>
      <w:proofErr w:type="spellEnd"/>
      <w:r>
        <w:t xml:space="preserve"> </w:t>
      </w:r>
      <w:proofErr w:type="spellStart"/>
      <w:r>
        <w:t>şekilde</w:t>
      </w:r>
      <w:proofErr w:type="spellEnd"/>
      <w:r>
        <w:t xml:space="preserve"> </w:t>
      </w:r>
      <w:proofErr w:type="spellStart"/>
      <w:r>
        <w:t>ifade</w:t>
      </w:r>
      <w:proofErr w:type="spellEnd"/>
      <w:r>
        <w:t xml:space="preserve"> </w:t>
      </w:r>
      <w:proofErr w:type="spellStart"/>
      <w:r>
        <w:t>etmek</w:t>
      </w:r>
      <w:proofErr w:type="spellEnd"/>
      <w:r>
        <w:t xml:space="preserve"> </w:t>
      </w:r>
      <w:proofErr w:type="spellStart"/>
      <w:r>
        <w:t>doğru</w:t>
      </w:r>
      <w:proofErr w:type="spellEnd"/>
      <w:r>
        <w:t xml:space="preserve"> </w:t>
      </w:r>
      <w:proofErr w:type="spellStart"/>
      <w:r>
        <w:t>değil</w:t>
      </w:r>
      <w:proofErr w:type="spellEnd"/>
      <w:r>
        <w:t xml:space="preserve">. Fast </w:t>
      </w:r>
      <w:proofErr w:type="spellStart"/>
      <w:r>
        <w:t>demek</w:t>
      </w:r>
      <w:proofErr w:type="spellEnd"/>
      <w:r>
        <w:t xml:space="preserve"> </w:t>
      </w:r>
      <w:proofErr w:type="spellStart"/>
      <w:r>
        <w:t>yeterli</w:t>
      </w:r>
      <w:proofErr w:type="spellEnd"/>
      <w:r>
        <w:t xml:space="preserve">, </w:t>
      </w:r>
      <w:proofErr w:type="spellStart"/>
      <w:r>
        <w:t>çünkü</w:t>
      </w:r>
      <w:proofErr w:type="spellEnd"/>
      <w:r>
        <w:t xml:space="preserve"> </w:t>
      </w:r>
      <w:proofErr w:type="spellStart"/>
      <w:r>
        <w:t>bu</w:t>
      </w:r>
      <w:proofErr w:type="spellEnd"/>
      <w:r>
        <w:t xml:space="preserve"> </w:t>
      </w:r>
      <w:proofErr w:type="spellStart"/>
      <w:r>
        <w:t>gözlemleyebildiğin</w:t>
      </w:r>
      <w:proofErr w:type="spellEnd"/>
      <w:r>
        <w:t xml:space="preserve"> </w:t>
      </w:r>
      <w:proofErr w:type="spellStart"/>
      <w:r>
        <w:t>bir</w:t>
      </w:r>
      <w:proofErr w:type="spellEnd"/>
      <w:r>
        <w:t xml:space="preserve"> </w:t>
      </w:r>
      <w:proofErr w:type="spellStart"/>
      <w:r>
        <w:t>olay</w:t>
      </w:r>
      <w:proofErr w:type="spellEnd"/>
      <w:r>
        <w:t xml:space="preserve">. </w:t>
      </w:r>
      <w:proofErr w:type="spellStart"/>
      <w:r>
        <w:t>Diğerinde</w:t>
      </w:r>
      <w:proofErr w:type="spellEnd"/>
      <w:r>
        <w:t xml:space="preserve"> </w:t>
      </w:r>
      <w:proofErr w:type="spellStart"/>
      <w:r>
        <w:t>yanlış</w:t>
      </w:r>
      <w:proofErr w:type="spellEnd"/>
      <w:r>
        <w:t xml:space="preserve"> </w:t>
      </w:r>
      <w:proofErr w:type="spellStart"/>
      <w:r>
        <w:t>olabilirliği</w:t>
      </w:r>
      <w:proofErr w:type="spellEnd"/>
      <w:r>
        <w:t xml:space="preserve"> </w:t>
      </w:r>
      <w:proofErr w:type="spellStart"/>
      <w:r>
        <w:t>mümkün</w:t>
      </w:r>
      <w:proofErr w:type="spellEnd"/>
      <w:r>
        <w:t xml:space="preserve"> </w:t>
      </w:r>
      <w:proofErr w:type="spellStart"/>
      <w:r>
        <w:t>bir</w:t>
      </w:r>
      <w:proofErr w:type="spellEnd"/>
      <w:r>
        <w:t xml:space="preserve"> </w:t>
      </w:r>
      <w:proofErr w:type="spellStart"/>
      <w:r>
        <w:t>yorum</w:t>
      </w:r>
      <w:proofErr w:type="spellEnd"/>
      <w:r>
        <w:t xml:space="preserve"> var, </w:t>
      </w:r>
      <w:proofErr w:type="spellStart"/>
      <w:r>
        <w:t>onu</w:t>
      </w:r>
      <w:proofErr w:type="spellEnd"/>
      <w:r>
        <w:t xml:space="preserve"> </w:t>
      </w:r>
      <w:proofErr w:type="spellStart"/>
      <w:r>
        <w:t>yapmamalıyız</w:t>
      </w:r>
      <w:proofErr w:type="spellEnd"/>
      <w:r>
        <w:t>.</w:t>
      </w:r>
    </w:p>
  </w:comment>
  <w:comment w:id="243" w:author="Cengiz Acarturk" w:date="2019-04-24T10:37:00Z" w:initials="CA">
    <w:p w14:paraId="3577B25E" w14:textId="0D5F6A9E" w:rsidR="00783C1B" w:rsidRDefault="00783C1B">
      <w:pPr>
        <w:pStyle w:val="AklamaMetni"/>
      </w:pPr>
      <w:r>
        <w:rPr>
          <w:rStyle w:val="AklamaBavurusu"/>
        </w:rPr>
        <w:annotationRef/>
      </w:r>
      <w:proofErr w:type="spellStart"/>
      <w:r>
        <w:t>Buraya</w:t>
      </w:r>
      <w:proofErr w:type="spellEnd"/>
      <w:r>
        <w:t xml:space="preserve"> </w:t>
      </w:r>
      <w:proofErr w:type="spellStart"/>
      <w:r>
        <w:t>tezin</w:t>
      </w:r>
      <w:proofErr w:type="spellEnd"/>
      <w:r>
        <w:t xml:space="preserve"> research </w:t>
      </w:r>
      <w:proofErr w:type="spellStart"/>
      <w:r>
        <w:t>question’I</w:t>
      </w:r>
      <w:proofErr w:type="spellEnd"/>
      <w:r>
        <w:t xml:space="preserve"> </w:t>
      </w:r>
      <w:proofErr w:type="spellStart"/>
      <w:r>
        <w:t>ile</w:t>
      </w:r>
      <w:proofErr w:type="spellEnd"/>
      <w:r>
        <w:t xml:space="preserve"> </w:t>
      </w:r>
      <w:proofErr w:type="spellStart"/>
      <w:r>
        <w:t>ilgili</w:t>
      </w:r>
      <w:proofErr w:type="spellEnd"/>
      <w:r>
        <w:t xml:space="preserve"> </w:t>
      </w:r>
      <w:proofErr w:type="spellStart"/>
      <w:r>
        <w:t>cümleler</w:t>
      </w:r>
      <w:proofErr w:type="spellEnd"/>
      <w:r>
        <w:t xml:space="preserve"> </w:t>
      </w:r>
      <w:proofErr w:type="spellStart"/>
      <w:r>
        <w:t>girelim</w:t>
      </w:r>
      <w:proofErr w:type="spellEnd"/>
      <w:r>
        <w:t xml:space="preserve">. </w:t>
      </w:r>
      <w:proofErr w:type="spellStart"/>
      <w:r>
        <w:t>Yani</w:t>
      </w:r>
      <w:proofErr w:type="spellEnd"/>
      <w:r>
        <w:t xml:space="preserve"> security event detection </w:t>
      </w:r>
      <w:proofErr w:type="spellStart"/>
      <w:r>
        <w:t>için</w:t>
      </w:r>
      <w:proofErr w:type="spellEnd"/>
      <w:r>
        <w:t xml:space="preserve"> </w:t>
      </w:r>
      <w:proofErr w:type="spellStart"/>
      <w:r>
        <w:t>geliştirilen</w:t>
      </w:r>
      <w:proofErr w:type="spellEnd"/>
      <w:r>
        <w:t xml:space="preserve"> </w:t>
      </w:r>
      <w:proofErr w:type="spellStart"/>
      <w:r>
        <w:t>tool’lar</w:t>
      </w:r>
      <w:proofErr w:type="spellEnd"/>
      <w:r>
        <w:t xml:space="preserve"> </w:t>
      </w:r>
      <w:proofErr w:type="spellStart"/>
      <w:r>
        <w:t>İngilizce</w:t>
      </w:r>
      <w:proofErr w:type="spellEnd"/>
      <w:r>
        <w:t xml:space="preserve"> </w:t>
      </w:r>
      <w:proofErr w:type="spellStart"/>
      <w:r>
        <w:t>için</w:t>
      </w:r>
      <w:proofErr w:type="spellEnd"/>
      <w:r>
        <w:t xml:space="preserve"> </w:t>
      </w:r>
      <w:proofErr w:type="spellStart"/>
      <w:r>
        <w:t>geliştirilmiş</w:t>
      </w:r>
      <w:proofErr w:type="spellEnd"/>
      <w:r>
        <w:t xml:space="preserve"> </w:t>
      </w:r>
      <w:proofErr w:type="spellStart"/>
      <w:r>
        <w:t>durumda</w:t>
      </w:r>
      <w:proofErr w:type="spellEnd"/>
      <w:r>
        <w:t xml:space="preserve"> </w:t>
      </w:r>
      <w:proofErr w:type="spellStart"/>
      <w:r>
        <w:t>ve</w:t>
      </w:r>
      <w:proofErr w:type="spellEnd"/>
      <w:r>
        <w:t xml:space="preserve"> </w:t>
      </w:r>
      <w:proofErr w:type="spellStart"/>
      <w:r>
        <w:t>Türkçe’ye</w:t>
      </w:r>
      <w:proofErr w:type="spellEnd"/>
      <w:r>
        <w:t xml:space="preserve"> </w:t>
      </w:r>
      <w:proofErr w:type="spellStart"/>
      <w:r>
        <w:t>oldukları</w:t>
      </w:r>
      <w:proofErr w:type="spellEnd"/>
      <w:r>
        <w:t xml:space="preserve"> </w:t>
      </w:r>
      <w:proofErr w:type="spellStart"/>
      <w:r>
        <w:t>gibi</w:t>
      </w:r>
      <w:proofErr w:type="spellEnd"/>
      <w:r>
        <w:t xml:space="preserve"> </w:t>
      </w:r>
      <w:proofErr w:type="spellStart"/>
      <w:r>
        <w:t>uyarlandıklarında</w:t>
      </w:r>
      <w:proofErr w:type="spellEnd"/>
      <w:r>
        <w:t xml:space="preserve"> </w:t>
      </w:r>
      <w:proofErr w:type="spellStart"/>
      <w:r>
        <w:t>doğruluk</w:t>
      </w:r>
      <w:proofErr w:type="spellEnd"/>
      <w:r>
        <w:t xml:space="preserve"> </w:t>
      </w:r>
      <w:proofErr w:type="spellStart"/>
      <w:r>
        <w:t>değerlerinin</w:t>
      </w:r>
      <w:proofErr w:type="spellEnd"/>
      <w:r>
        <w:t xml:space="preserve"> </w:t>
      </w:r>
      <w:proofErr w:type="spellStart"/>
      <w:r>
        <w:t>düşük</w:t>
      </w:r>
      <w:proofErr w:type="spellEnd"/>
      <w:r>
        <w:t xml:space="preserve"> </w:t>
      </w:r>
      <w:proofErr w:type="spellStart"/>
      <w:r>
        <w:t>olacağı</w:t>
      </w:r>
      <w:proofErr w:type="spellEnd"/>
      <w:r>
        <w:t xml:space="preserve"> </w:t>
      </w:r>
      <w:proofErr w:type="spellStart"/>
      <w:r>
        <w:t>Türkçe’nin</w:t>
      </w:r>
      <w:proofErr w:type="spellEnd"/>
      <w:r>
        <w:t xml:space="preserve"> </w:t>
      </w:r>
      <w:proofErr w:type="spellStart"/>
      <w:r>
        <w:t>dilsel</w:t>
      </w:r>
      <w:proofErr w:type="spellEnd"/>
      <w:r>
        <w:t xml:space="preserve"> </w:t>
      </w:r>
      <w:proofErr w:type="spellStart"/>
      <w:r>
        <w:t>özellikleri</w:t>
      </w:r>
      <w:proofErr w:type="spellEnd"/>
      <w:r>
        <w:t xml:space="preserve"> </w:t>
      </w:r>
      <w:proofErr w:type="spellStart"/>
      <w:r>
        <w:t>nedeniyle</w:t>
      </w:r>
      <w:proofErr w:type="spellEnd"/>
      <w:r>
        <w:t xml:space="preserve"> </w:t>
      </w:r>
      <w:proofErr w:type="spellStart"/>
      <w:r>
        <w:t>tahmin</w:t>
      </w:r>
      <w:proofErr w:type="spellEnd"/>
      <w:r>
        <w:t xml:space="preserve"> </w:t>
      </w:r>
      <w:proofErr w:type="spellStart"/>
      <w:r>
        <w:t>edilebilir</w:t>
      </w:r>
      <w:proofErr w:type="spellEnd"/>
      <w:r>
        <w:t xml:space="preserve">. </w:t>
      </w:r>
      <w:proofErr w:type="spellStart"/>
      <w:r>
        <w:t>Türkçe</w:t>
      </w:r>
      <w:proofErr w:type="spellEnd"/>
      <w:r>
        <w:t xml:space="preserve"> </w:t>
      </w:r>
      <w:proofErr w:type="spellStart"/>
      <w:r>
        <w:t>için</w:t>
      </w:r>
      <w:proofErr w:type="spellEnd"/>
      <w:r>
        <w:t xml:space="preserve"> </w:t>
      </w:r>
      <w:proofErr w:type="spellStart"/>
      <w:r>
        <w:t>geliştirilen</w:t>
      </w:r>
      <w:proofErr w:type="spellEnd"/>
      <w:r>
        <w:t xml:space="preserve"> </w:t>
      </w:r>
      <w:proofErr w:type="spellStart"/>
      <w:r>
        <w:t>bir</w:t>
      </w:r>
      <w:proofErr w:type="spellEnd"/>
      <w:r>
        <w:t xml:space="preserve"> </w:t>
      </w:r>
      <w:proofErr w:type="spellStart"/>
      <w:r>
        <w:t>aracın</w:t>
      </w:r>
      <w:proofErr w:type="spellEnd"/>
      <w:r>
        <w:t xml:space="preserve"> </w:t>
      </w:r>
      <w:proofErr w:type="spellStart"/>
      <w:r>
        <w:t>doğruluk</w:t>
      </w:r>
      <w:proofErr w:type="spellEnd"/>
      <w:r>
        <w:t xml:space="preserve"> </w:t>
      </w:r>
      <w:proofErr w:type="spellStart"/>
      <w:r>
        <w:t>değerinin</w:t>
      </w:r>
      <w:proofErr w:type="spellEnd"/>
      <w:r>
        <w:t xml:space="preserve"> </w:t>
      </w:r>
      <w:proofErr w:type="spellStart"/>
      <w:r>
        <w:t>İngilizce</w:t>
      </w:r>
      <w:proofErr w:type="spellEnd"/>
      <w:r>
        <w:t xml:space="preserve"> </w:t>
      </w:r>
      <w:proofErr w:type="spellStart"/>
      <w:r>
        <w:t>için</w:t>
      </w:r>
      <w:proofErr w:type="spellEnd"/>
      <w:r>
        <w:t xml:space="preserve"> </w:t>
      </w:r>
      <w:proofErr w:type="spellStart"/>
      <w:r>
        <w:t>geliştirilen</w:t>
      </w:r>
      <w:proofErr w:type="spellEnd"/>
      <w:r>
        <w:t xml:space="preserve"> </w:t>
      </w:r>
      <w:proofErr w:type="spellStart"/>
      <w:r>
        <w:t>araçlar</w:t>
      </w:r>
      <w:proofErr w:type="spellEnd"/>
      <w:r>
        <w:t xml:space="preserve"> </w:t>
      </w:r>
      <w:proofErr w:type="spellStart"/>
      <w:r>
        <w:t>kadar</w:t>
      </w:r>
      <w:proofErr w:type="spellEnd"/>
      <w:r>
        <w:t xml:space="preserve"> </w:t>
      </w:r>
      <w:proofErr w:type="spellStart"/>
      <w:r>
        <w:t>yüksek</w:t>
      </w:r>
      <w:proofErr w:type="spellEnd"/>
      <w:r>
        <w:t xml:space="preserve"> </w:t>
      </w:r>
      <w:proofErr w:type="spellStart"/>
      <w:r>
        <w:t>olması</w:t>
      </w:r>
      <w:proofErr w:type="spellEnd"/>
      <w:r>
        <w:t xml:space="preserve"> </w:t>
      </w:r>
      <w:proofErr w:type="spellStart"/>
      <w:r>
        <w:t>için</w:t>
      </w:r>
      <w:proofErr w:type="spellEnd"/>
      <w:r>
        <w:t xml:space="preserve"> </w:t>
      </w:r>
      <w:proofErr w:type="spellStart"/>
      <w:r>
        <w:t>neler</w:t>
      </w:r>
      <w:proofErr w:type="spellEnd"/>
      <w:r>
        <w:t xml:space="preserve"> </w:t>
      </w:r>
      <w:proofErr w:type="spellStart"/>
      <w:r>
        <w:t>yapılabilir</w:t>
      </w:r>
      <w:proofErr w:type="spellEnd"/>
      <w:r>
        <w:t xml:space="preserve">? Research question bu. Bu </w:t>
      </w:r>
      <w:proofErr w:type="spellStart"/>
      <w:r>
        <w:t>tez</w:t>
      </w:r>
      <w:proofErr w:type="spellEnd"/>
      <w:r>
        <w:t xml:space="preserve"> de </w:t>
      </w:r>
      <w:proofErr w:type="spellStart"/>
      <w:r>
        <w:t>bir</w:t>
      </w:r>
      <w:proofErr w:type="spellEnd"/>
      <w:r>
        <w:t xml:space="preserve"> methodology </w:t>
      </w:r>
      <w:proofErr w:type="spellStart"/>
      <w:r>
        <w:t>ve</w:t>
      </w:r>
      <w:proofErr w:type="spellEnd"/>
      <w:r>
        <w:t xml:space="preserve"> </w:t>
      </w:r>
      <w:proofErr w:type="spellStart"/>
      <w:r>
        <w:t>implementasyonunu</w:t>
      </w:r>
      <w:proofErr w:type="spellEnd"/>
      <w:r>
        <w:t xml:space="preserve"> propose </w:t>
      </w:r>
      <w:proofErr w:type="spellStart"/>
      <w:r>
        <w:t>ederek</w:t>
      </w:r>
      <w:proofErr w:type="spellEnd"/>
      <w:r>
        <w:t xml:space="preserve"> </w:t>
      </w:r>
      <w:proofErr w:type="spellStart"/>
      <w:r>
        <w:t>bu</w:t>
      </w:r>
      <w:proofErr w:type="spellEnd"/>
      <w:r>
        <w:t xml:space="preserve"> research </w:t>
      </w:r>
      <w:proofErr w:type="spellStart"/>
      <w:r>
        <w:t>question’a</w:t>
      </w:r>
      <w:proofErr w:type="spellEnd"/>
      <w:r>
        <w:t xml:space="preserve"> </w:t>
      </w:r>
      <w:proofErr w:type="spellStart"/>
      <w:r>
        <w:t>cevap</w:t>
      </w:r>
      <w:proofErr w:type="spellEnd"/>
      <w:r>
        <w:t xml:space="preserve"> </w:t>
      </w:r>
      <w:proofErr w:type="spellStart"/>
      <w:r>
        <w:t>veriyor</w:t>
      </w:r>
      <w:proofErr w:type="spellEnd"/>
      <w:r>
        <w:t>.</w:t>
      </w:r>
    </w:p>
  </w:comment>
  <w:comment w:id="244" w:author="Cengiz Acarturk" w:date="2019-04-24T10:40:00Z" w:initials="CA">
    <w:p w14:paraId="2089E13A" w14:textId="4E5E85B7" w:rsidR="00783C1B" w:rsidRDefault="00783C1B">
      <w:pPr>
        <w:pStyle w:val="AklamaMetni"/>
      </w:pPr>
      <w:r>
        <w:rPr>
          <w:rStyle w:val="AklamaBavurusu"/>
        </w:rPr>
        <w:annotationRef/>
      </w:r>
      <w:r>
        <w:t xml:space="preserve">Bu </w:t>
      </w:r>
      <w:proofErr w:type="spellStart"/>
      <w:r>
        <w:t>karşılaştırmadan</w:t>
      </w:r>
      <w:proofErr w:type="spellEnd"/>
      <w:r>
        <w:t xml:space="preserve"> </w:t>
      </w:r>
      <w:proofErr w:type="spellStart"/>
      <w:r>
        <w:t>kastımız</w:t>
      </w:r>
      <w:proofErr w:type="spellEnd"/>
      <w:r>
        <w:t xml:space="preserve"> quantitative </w:t>
      </w:r>
      <w:proofErr w:type="spellStart"/>
      <w:r>
        <w:t>bir</w:t>
      </w:r>
      <w:proofErr w:type="spellEnd"/>
      <w:r>
        <w:t xml:space="preserve"> </w:t>
      </w:r>
      <w:proofErr w:type="spellStart"/>
      <w:r>
        <w:t>analiz</w:t>
      </w:r>
      <w:proofErr w:type="spellEnd"/>
      <w:r>
        <w:t xml:space="preserve"> </w:t>
      </w:r>
      <w:proofErr w:type="spellStart"/>
      <w:r>
        <w:t>ise</w:t>
      </w:r>
      <w:proofErr w:type="spellEnd"/>
      <w:r>
        <w:t xml:space="preserve"> </w:t>
      </w:r>
      <w:proofErr w:type="spellStart"/>
      <w:r>
        <w:t>kalsın</w:t>
      </w:r>
      <w:proofErr w:type="spellEnd"/>
      <w:r>
        <w:t xml:space="preserve"> </w:t>
      </w:r>
      <w:proofErr w:type="spellStart"/>
      <w:r>
        <w:t>ancak</w:t>
      </w:r>
      <w:proofErr w:type="spellEnd"/>
      <w:r>
        <w:t xml:space="preserve"> </w:t>
      </w:r>
      <w:proofErr w:type="spellStart"/>
      <w:r>
        <w:t>değilse</w:t>
      </w:r>
      <w:proofErr w:type="spellEnd"/>
      <w:r>
        <w:t xml:space="preserve"> </w:t>
      </w:r>
      <w:proofErr w:type="spellStart"/>
      <w:r>
        <w:t>researchind</w:t>
      </w:r>
      <w:proofErr w:type="spellEnd"/>
      <w:r>
        <w:t xml:space="preserve"> and comparing </w:t>
      </w:r>
      <w:proofErr w:type="spellStart"/>
      <w:r>
        <w:t>yerine</w:t>
      </w:r>
      <w:proofErr w:type="spellEnd"/>
      <w:r>
        <w:t xml:space="preserve"> reviewing </w:t>
      </w:r>
      <w:proofErr w:type="spellStart"/>
      <w:r>
        <w:t>diyelim</w:t>
      </w:r>
      <w:proofErr w:type="spellEnd"/>
      <w:r>
        <w:t>.</w:t>
      </w:r>
    </w:p>
  </w:comment>
  <w:comment w:id="261" w:author="Cengiz Acarturk" w:date="2019-04-24T11:06:00Z" w:initials="CA">
    <w:p w14:paraId="237D1796" w14:textId="322B9381" w:rsidR="00783C1B" w:rsidRDefault="00783C1B">
      <w:pPr>
        <w:pStyle w:val="AklamaMetni"/>
      </w:pPr>
      <w:r>
        <w:rPr>
          <w:rStyle w:val="AklamaBavurusu"/>
        </w:rPr>
        <w:annotationRef/>
      </w:r>
      <w:proofErr w:type="spellStart"/>
      <w:r>
        <w:t>Burada</w:t>
      </w:r>
      <w:proofErr w:type="spellEnd"/>
      <w:r>
        <w:t xml:space="preserve"> </w:t>
      </w:r>
      <w:proofErr w:type="spellStart"/>
      <w:r>
        <w:t>bir</w:t>
      </w:r>
      <w:proofErr w:type="spellEnd"/>
      <w:r>
        <w:t xml:space="preserve"> </w:t>
      </w:r>
      <w:proofErr w:type="spellStart"/>
      <w:r>
        <w:t>dipnot</w:t>
      </w:r>
      <w:proofErr w:type="spellEnd"/>
      <w:r>
        <w:t xml:space="preserve"> </w:t>
      </w:r>
      <w:proofErr w:type="spellStart"/>
      <w:r>
        <w:t>ile</w:t>
      </w:r>
      <w:proofErr w:type="spellEnd"/>
      <w:r>
        <w:t xml:space="preserve"> </w:t>
      </w:r>
      <w:proofErr w:type="spellStart"/>
      <w:r>
        <w:t>normalization’ın</w:t>
      </w:r>
      <w:proofErr w:type="spellEnd"/>
      <w:r>
        <w:t xml:space="preserve"> ne </w:t>
      </w:r>
      <w:proofErr w:type="spellStart"/>
      <w:r>
        <w:t>olduğunu</w:t>
      </w:r>
      <w:proofErr w:type="spellEnd"/>
      <w:r>
        <w:t xml:space="preserve"> </w:t>
      </w:r>
      <w:proofErr w:type="spellStart"/>
      <w:r>
        <w:t>açıklayalım</w:t>
      </w:r>
      <w:proofErr w:type="spellEnd"/>
    </w:p>
  </w:comment>
  <w:comment w:id="436" w:author="Cengiz Acarturk" w:date="2019-04-24T11:54:00Z" w:initials="CA">
    <w:p w14:paraId="72BF2A6E" w14:textId="39B36245" w:rsidR="00783C1B" w:rsidRDefault="00783C1B">
      <w:pPr>
        <w:pStyle w:val="AklamaMetni"/>
      </w:pPr>
      <w:r>
        <w:rPr>
          <w:rStyle w:val="AklamaBavurusu"/>
        </w:rPr>
        <w:annotationRef/>
      </w:r>
      <w:proofErr w:type="spellStart"/>
      <w:r>
        <w:t>Bunnula</w:t>
      </w:r>
      <w:proofErr w:type="spellEnd"/>
      <w:r>
        <w:t xml:space="preserve"> ne </w:t>
      </w:r>
      <w:proofErr w:type="spellStart"/>
      <w:r>
        <w:t>kastettiğimizi</w:t>
      </w:r>
      <w:proofErr w:type="spellEnd"/>
      <w:r>
        <w:t xml:space="preserve"> </w:t>
      </w:r>
      <w:proofErr w:type="spellStart"/>
      <w:r>
        <w:t>daha</w:t>
      </w:r>
      <w:proofErr w:type="spellEnd"/>
      <w:r>
        <w:t xml:space="preserve"> </w:t>
      </w:r>
      <w:proofErr w:type="spellStart"/>
      <w:r>
        <w:t>açık</w:t>
      </w:r>
      <w:proofErr w:type="spellEnd"/>
      <w:r>
        <w:t xml:space="preserve"> </w:t>
      </w:r>
      <w:proofErr w:type="spellStart"/>
      <w:r>
        <w:t>yazalım</w:t>
      </w:r>
      <w:proofErr w:type="spellEnd"/>
      <w:r>
        <w:t xml:space="preserve">. </w:t>
      </w:r>
      <w:proofErr w:type="spellStart"/>
      <w:r>
        <w:t>Örnek</w:t>
      </w:r>
      <w:proofErr w:type="spellEnd"/>
      <w:r>
        <w:t xml:space="preserve"> </w:t>
      </w:r>
      <w:proofErr w:type="spellStart"/>
      <w:r>
        <w:t>verebilirsin</w:t>
      </w:r>
      <w:proofErr w:type="spellEnd"/>
      <w:r>
        <w:t>.</w:t>
      </w:r>
    </w:p>
  </w:comment>
  <w:comment w:id="443" w:author="Cengiz Acarturk" w:date="2019-04-24T11:55:00Z" w:initials="CA">
    <w:p w14:paraId="393FDFB4" w14:textId="7122D3A7" w:rsidR="00783C1B" w:rsidRDefault="00783C1B">
      <w:pPr>
        <w:pStyle w:val="AklamaMetni"/>
      </w:pPr>
      <w:r>
        <w:rPr>
          <w:rStyle w:val="AklamaBavurusu"/>
        </w:rPr>
        <w:annotationRef/>
      </w:r>
      <w:r>
        <w:t xml:space="preserve">Bu </w:t>
      </w:r>
      <w:proofErr w:type="spellStart"/>
      <w:r>
        <w:t>kelimenin</w:t>
      </w:r>
      <w:proofErr w:type="spellEnd"/>
      <w:r>
        <w:t xml:space="preserve"> </w:t>
      </w:r>
      <w:proofErr w:type="spellStart"/>
      <w:r>
        <w:t>yazılışını</w:t>
      </w:r>
      <w:proofErr w:type="spellEnd"/>
      <w:r>
        <w:t xml:space="preserve"> </w:t>
      </w:r>
      <w:proofErr w:type="spellStart"/>
      <w:r>
        <w:t>tüm</w:t>
      </w:r>
      <w:proofErr w:type="spellEnd"/>
      <w:r>
        <w:t xml:space="preserve"> </w:t>
      </w:r>
      <w:proofErr w:type="spellStart"/>
      <w:r>
        <w:t>metinde</w:t>
      </w:r>
      <w:proofErr w:type="spellEnd"/>
      <w:r>
        <w:t xml:space="preserve"> </w:t>
      </w:r>
      <w:proofErr w:type="spellStart"/>
      <w:r>
        <w:t>kontrol</w:t>
      </w:r>
      <w:proofErr w:type="spellEnd"/>
      <w:r>
        <w:t xml:space="preserve"> </w:t>
      </w:r>
      <w:proofErr w:type="spellStart"/>
      <w:r>
        <w:t>edeilm</w:t>
      </w:r>
      <w:proofErr w:type="spellEnd"/>
      <w:r>
        <w:t>.</w:t>
      </w:r>
    </w:p>
  </w:comment>
  <w:comment w:id="452" w:author="Cengiz Acarturk" w:date="2019-04-24T11:57:00Z" w:initials="CA">
    <w:p w14:paraId="736DC7E4" w14:textId="5B0269F1" w:rsidR="00783C1B" w:rsidRDefault="00783C1B">
      <w:pPr>
        <w:pStyle w:val="AklamaMetni"/>
      </w:pPr>
      <w:r>
        <w:rPr>
          <w:rStyle w:val="AklamaBavurusu"/>
        </w:rPr>
        <w:annotationRef/>
      </w:r>
      <w:proofErr w:type="spellStart"/>
      <w:r>
        <w:t>Buraya</w:t>
      </w:r>
      <w:proofErr w:type="spellEnd"/>
      <w:r>
        <w:t xml:space="preserve"> </w:t>
      </w:r>
      <w:proofErr w:type="spellStart"/>
      <w:r>
        <w:t>bir</w:t>
      </w:r>
      <w:proofErr w:type="spellEnd"/>
      <w:r>
        <w:t xml:space="preserve"> </w:t>
      </w:r>
      <w:proofErr w:type="spellStart"/>
      <w:r>
        <w:t>paragrafla</w:t>
      </w:r>
      <w:proofErr w:type="spellEnd"/>
      <w:r>
        <w:t xml:space="preserve"> </w:t>
      </w:r>
      <w:proofErr w:type="spellStart"/>
      <w:r>
        <w:t>bu</w:t>
      </w:r>
      <w:proofErr w:type="spellEnd"/>
      <w:r>
        <w:t xml:space="preserve"> </w:t>
      </w:r>
      <w:proofErr w:type="spellStart"/>
      <w:r>
        <w:t>işin</w:t>
      </w:r>
      <w:proofErr w:type="spellEnd"/>
      <w:r>
        <w:t xml:space="preserve"> </w:t>
      </w:r>
      <w:proofErr w:type="spellStart"/>
      <w:r>
        <w:t>nasıl</w:t>
      </w:r>
      <w:proofErr w:type="spellEnd"/>
      <w:r>
        <w:t xml:space="preserve"> sustainable hale </w:t>
      </w:r>
      <w:proofErr w:type="spellStart"/>
      <w:r>
        <w:t>getirileceğini</w:t>
      </w:r>
      <w:proofErr w:type="spellEnd"/>
      <w:r>
        <w:t xml:space="preserve"> </w:t>
      </w:r>
      <w:proofErr w:type="spellStart"/>
      <w:r>
        <w:t>tarif</w:t>
      </w:r>
      <w:proofErr w:type="spellEnd"/>
      <w:r>
        <w:t xml:space="preserve"> </w:t>
      </w:r>
      <w:proofErr w:type="spellStart"/>
      <w:r>
        <w:t>edip</w:t>
      </w:r>
      <w:proofErr w:type="spellEnd"/>
      <w:r>
        <w:t xml:space="preserve"> (automated NLP </w:t>
      </w:r>
      <w:proofErr w:type="spellStart"/>
      <w:r>
        <w:t>analiz</w:t>
      </w:r>
      <w:proofErr w:type="spellEnd"/>
      <w:r>
        <w:t xml:space="preserve"> </w:t>
      </w:r>
      <w:proofErr w:type="spellStart"/>
      <w:r>
        <w:t>araçlarıyla</w:t>
      </w:r>
      <w:proofErr w:type="spellEnd"/>
      <w:r>
        <w:t xml:space="preserve"> </w:t>
      </w:r>
      <w:proofErr w:type="spellStart"/>
      <w:r>
        <w:t>diyerek</w:t>
      </w:r>
      <w:proofErr w:type="spellEnd"/>
      <w:r>
        <w:t xml:space="preserve">) </w:t>
      </w:r>
      <w:proofErr w:type="spellStart"/>
      <w:r>
        <w:t>aşağıdaki</w:t>
      </w:r>
      <w:proofErr w:type="spellEnd"/>
      <w:r>
        <w:t xml:space="preserve"> </w:t>
      </w:r>
      <w:proofErr w:type="spellStart"/>
      <w:r>
        <w:t>bölümde</w:t>
      </w:r>
      <w:proofErr w:type="spellEnd"/>
      <w:r>
        <w:t xml:space="preserve"> NLP </w:t>
      </w:r>
      <w:proofErr w:type="spellStart"/>
      <w:r>
        <w:t>kavramı</w:t>
      </w:r>
      <w:proofErr w:type="spellEnd"/>
      <w:r>
        <w:t xml:space="preserve"> </w:t>
      </w:r>
      <w:proofErr w:type="spellStart"/>
      <w:r>
        <w:t>anlatılacaktır</w:t>
      </w:r>
      <w:proofErr w:type="spellEnd"/>
      <w:r>
        <w:t xml:space="preserve"> </w:t>
      </w:r>
      <w:proofErr w:type="spellStart"/>
      <w:r>
        <w:t>cümlesi</w:t>
      </w:r>
      <w:proofErr w:type="spellEnd"/>
      <w:r>
        <w:t xml:space="preserve"> </w:t>
      </w:r>
      <w:proofErr w:type="spellStart"/>
      <w:r>
        <w:t>ile</w:t>
      </w:r>
      <w:proofErr w:type="spellEnd"/>
      <w:r>
        <w:t xml:space="preserve"> </w:t>
      </w:r>
      <w:proofErr w:type="spellStart"/>
      <w:r>
        <w:t>sonraki</w:t>
      </w:r>
      <w:proofErr w:type="spellEnd"/>
      <w:r>
        <w:t xml:space="preserve"> </w:t>
      </w:r>
      <w:proofErr w:type="spellStart"/>
      <w:r>
        <w:t>bölüme</w:t>
      </w:r>
      <w:proofErr w:type="spellEnd"/>
      <w:r>
        <w:t xml:space="preserve"> </w:t>
      </w:r>
      <w:proofErr w:type="spellStart"/>
      <w:r>
        <w:t>bağlantılı</w:t>
      </w:r>
      <w:proofErr w:type="spellEnd"/>
      <w:r>
        <w:t xml:space="preserve"> </w:t>
      </w:r>
      <w:proofErr w:type="spellStart"/>
      <w:r>
        <w:t>geçiş</w:t>
      </w:r>
      <w:proofErr w:type="spellEnd"/>
      <w:r>
        <w:t xml:space="preserve"> </w:t>
      </w:r>
      <w:proofErr w:type="spellStart"/>
      <w:r>
        <w:t>yapalım</w:t>
      </w:r>
      <w:proofErr w:type="spellEnd"/>
      <w:r>
        <w:t>.</w:t>
      </w:r>
    </w:p>
  </w:comment>
  <w:comment w:id="456" w:author="Cengiz Acarturk" w:date="2019-04-24T11:58:00Z" w:initials="CA">
    <w:p w14:paraId="26A8ACDE" w14:textId="0DE72E15" w:rsidR="00783C1B" w:rsidRDefault="00783C1B">
      <w:pPr>
        <w:pStyle w:val="AklamaMetni"/>
      </w:pPr>
      <w:r>
        <w:rPr>
          <w:rStyle w:val="AklamaBavurusu"/>
        </w:rPr>
        <w:annotationRef/>
      </w:r>
      <w:proofErr w:type="spellStart"/>
      <w:r>
        <w:t>F’ler</w:t>
      </w:r>
      <w:proofErr w:type="spellEnd"/>
      <w:r>
        <w:t xml:space="preserve"> </w:t>
      </w:r>
      <w:proofErr w:type="spellStart"/>
      <w:r>
        <w:t>büyük</w:t>
      </w:r>
      <w:proofErr w:type="spellEnd"/>
      <w:r>
        <w:t xml:space="preserve"> </w:t>
      </w:r>
      <w:proofErr w:type="spellStart"/>
      <w:r>
        <w:t>harf</w:t>
      </w:r>
      <w:proofErr w:type="spellEnd"/>
      <w:r>
        <w:t xml:space="preserve">, </w:t>
      </w:r>
      <w:proofErr w:type="spellStart"/>
      <w:r>
        <w:t>metin</w:t>
      </w:r>
      <w:proofErr w:type="spellEnd"/>
      <w:r>
        <w:t xml:space="preserve"> </w:t>
      </w:r>
      <w:proofErr w:type="spellStart"/>
      <w:r>
        <w:t>genelinde</w:t>
      </w:r>
      <w:proofErr w:type="spellEnd"/>
      <w:r>
        <w:t xml:space="preserve"> </w:t>
      </w:r>
      <w:proofErr w:type="spellStart"/>
      <w:r>
        <w:t>güncellersen</w:t>
      </w:r>
      <w:proofErr w:type="spellEnd"/>
      <w:r>
        <w:t xml:space="preserve"> </w:t>
      </w:r>
      <w:proofErr w:type="spellStart"/>
      <w:r>
        <w:t>iyi</w:t>
      </w:r>
      <w:proofErr w:type="spellEnd"/>
      <w:r>
        <w:t xml:space="preserve"> </w:t>
      </w:r>
      <w:proofErr w:type="spellStart"/>
      <w:r>
        <w:t>olur</w:t>
      </w:r>
      <w:proofErr w:type="spellEnd"/>
      <w:r>
        <w:t>.</w:t>
      </w:r>
    </w:p>
  </w:comment>
  <w:comment w:id="471" w:author="Cengiz Acarturk" w:date="2019-04-24T11:59:00Z" w:initials="CA">
    <w:p w14:paraId="760619C6" w14:textId="762DF87C" w:rsidR="00783C1B" w:rsidRDefault="00783C1B">
      <w:pPr>
        <w:pStyle w:val="AklamaMetni"/>
      </w:pPr>
      <w:r>
        <w:rPr>
          <w:rStyle w:val="AklamaBavurusu"/>
        </w:rPr>
        <w:annotationRef/>
      </w:r>
      <w:proofErr w:type="spellStart"/>
      <w:r>
        <w:t>Buraya</w:t>
      </w:r>
      <w:proofErr w:type="spellEnd"/>
      <w:r>
        <w:t xml:space="preserve"> </w:t>
      </w:r>
      <w:proofErr w:type="spellStart"/>
      <w:r>
        <w:t>yine</w:t>
      </w:r>
      <w:proofErr w:type="spellEnd"/>
      <w:r>
        <w:t xml:space="preserve"> </w:t>
      </w:r>
      <w:proofErr w:type="spellStart"/>
      <w:r>
        <w:t>bir</w:t>
      </w:r>
      <w:proofErr w:type="spellEnd"/>
      <w:r>
        <w:t xml:space="preserve"> </w:t>
      </w:r>
      <w:proofErr w:type="spellStart"/>
      <w:r>
        <w:t>bağlantı</w:t>
      </w:r>
      <w:proofErr w:type="spellEnd"/>
      <w:r>
        <w:t xml:space="preserve"> </w:t>
      </w:r>
      <w:proofErr w:type="spellStart"/>
      <w:r>
        <w:t>paragrafı</w:t>
      </w:r>
      <w:proofErr w:type="spellEnd"/>
      <w:r>
        <w:t xml:space="preserve"> </w:t>
      </w:r>
      <w:proofErr w:type="spellStart"/>
      <w:r>
        <w:t>lazım</w:t>
      </w:r>
      <w:proofErr w:type="spellEnd"/>
      <w:r>
        <w:t xml:space="preserve">. </w:t>
      </w:r>
      <w:proofErr w:type="spellStart"/>
      <w:r>
        <w:t>Şöyle</w:t>
      </w:r>
      <w:proofErr w:type="spellEnd"/>
      <w:r>
        <w:t xml:space="preserve"> </w:t>
      </w:r>
      <w:proofErr w:type="spellStart"/>
      <w:r>
        <w:t>olabilr</w:t>
      </w:r>
      <w:proofErr w:type="spellEnd"/>
      <w:r>
        <w:t xml:space="preserve">: </w:t>
      </w:r>
      <w:proofErr w:type="spellStart"/>
      <w:r>
        <w:t>Özetle</w:t>
      </w:r>
      <w:proofErr w:type="spellEnd"/>
      <w:r>
        <w:t xml:space="preserve"> </w:t>
      </w:r>
      <w:proofErr w:type="spellStart"/>
      <w:r>
        <w:t>otomasyon</w:t>
      </w:r>
      <w:proofErr w:type="spellEnd"/>
      <w:r>
        <w:t xml:space="preserve"> </w:t>
      </w:r>
      <w:proofErr w:type="spellStart"/>
      <w:r>
        <w:t>için</w:t>
      </w:r>
      <w:proofErr w:type="spellEnd"/>
      <w:r>
        <w:t xml:space="preserve"> NLP </w:t>
      </w:r>
      <w:proofErr w:type="spellStart"/>
      <w:r>
        <w:t>kullanılan</w:t>
      </w:r>
      <w:proofErr w:type="spellEnd"/>
      <w:r>
        <w:t xml:space="preserve"> </w:t>
      </w:r>
      <w:proofErr w:type="spellStart"/>
      <w:r>
        <w:t>bir</w:t>
      </w:r>
      <w:proofErr w:type="spellEnd"/>
      <w:r>
        <w:t xml:space="preserve"> </w:t>
      </w:r>
      <w:proofErr w:type="spellStart"/>
      <w:r>
        <w:t>yöntem</w:t>
      </w:r>
      <w:proofErr w:type="spellEnd"/>
      <w:r>
        <w:t xml:space="preserve">. NLP </w:t>
      </w:r>
      <w:proofErr w:type="spellStart"/>
      <w:r>
        <w:t>metodolojisi</w:t>
      </w:r>
      <w:proofErr w:type="spellEnd"/>
      <w:r>
        <w:t xml:space="preserve"> </w:t>
      </w:r>
      <w:proofErr w:type="spellStart"/>
      <w:r>
        <w:t>içinde</w:t>
      </w:r>
      <w:proofErr w:type="spellEnd"/>
      <w:r>
        <w:t xml:space="preserve"> </w:t>
      </w:r>
      <w:proofErr w:type="spellStart"/>
      <w:r>
        <w:t>özellikle</w:t>
      </w:r>
      <w:proofErr w:type="spellEnd"/>
      <w:r>
        <w:t xml:space="preserve"> text mining, </w:t>
      </w:r>
      <w:proofErr w:type="spellStart"/>
      <w:r>
        <w:t>datadan</w:t>
      </w:r>
      <w:proofErr w:type="spellEnd"/>
      <w:r>
        <w:t xml:space="preserve"> information extraction </w:t>
      </w:r>
      <w:proofErr w:type="spellStart"/>
      <w:r>
        <w:t>için</w:t>
      </w:r>
      <w:proofErr w:type="spellEnd"/>
      <w:r>
        <w:t xml:space="preserve"> </w:t>
      </w:r>
      <w:proofErr w:type="spellStart"/>
      <w:r>
        <w:t>kullanılıyor</w:t>
      </w:r>
      <w:proofErr w:type="spellEnd"/>
      <w:r>
        <w:t xml:space="preserve">. </w:t>
      </w:r>
      <w:proofErr w:type="spellStart"/>
      <w:r>
        <w:t>Aşağıdaki</w:t>
      </w:r>
      <w:proofErr w:type="spellEnd"/>
      <w:r>
        <w:t xml:space="preserve"> </w:t>
      </w:r>
      <w:proofErr w:type="spellStart"/>
      <w:r>
        <w:t>bölümde</w:t>
      </w:r>
      <w:proofErr w:type="spellEnd"/>
      <w:r>
        <w:t xml:space="preserve"> the concept of text mining is introduced.</w:t>
      </w:r>
    </w:p>
  </w:comment>
  <w:comment w:id="474" w:author="Cengiz Acarturk" w:date="2019-04-24T12:01:00Z" w:initials="CA">
    <w:p w14:paraId="5CA2A348" w14:textId="01D88A5E" w:rsidR="00783C1B" w:rsidRDefault="00783C1B">
      <w:pPr>
        <w:pStyle w:val="AklamaMetni"/>
      </w:pPr>
      <w:r>
        <w:rPr>
          <w:rStyle w:val="AklamaBavurusu"/>
        </w:rPr>
        <w:annotationRef/>
      </w:r>
      <w:proofErr w:type="spellStart"/>
      <w:r>
        <w:t>Buraya</w:t>
      </w:r>
      <w:proofErr w:type="spellEnd"/>
      <w:r>
        <w:t xml:space="preserve"> </w:t>
      </w:r>
      <w:proofErr w:type="spellStart"/>
      <w:r>
        <w:t>yine</w:t>
      </w:r>
      <w:proofErr w:type="spellEnd"/>
      <w:r>
        <w:t xml:space="preserve"> </w:t>
      </w:r>
      <w:proofErr w:type="spellStart"/>
      <w:r>
        <w:t>bir</w:t>
      </w:r>
      <w:proofErr w:type="spellEnd"/>
      <w:r>
        <w:t xml:space="preserve"> </w:t>
      </w:r>
      <w:proofErr w:type="spellStart"/>
      <w:r>
        <w:t>iki</w:t>
      </w:r>
      <w:proofErr w:type="spellEnd"/>
      <w:r>
        <w:t xml:space="preserve"> </w:t>
      </w:r>
      <w:proofErr w:type="spellStart"/>
      <w:r>
        <w:t>cümle</w:t>
      </w:r>
      <w:proofErr w:type="spellEnd"/>
      <w:r>
        <w:t xml:space="preserve"> </w:t>
      </w:r>
      <w:proofErr w:type="spellStart"/>
      <w:r>
        <w:t>bağlantı</w:t>
      </w:r>
      <w:proofErr w:type="spellEnd"/>
      <w:r>
        <w:t xml:space="preserve"> </w:t>
      </w:r>
      <w:proofErr w:type="spellStart"/>
      <w:r>
        <w:t>ekleyelim</w:t>
      </w:r>
      <w:proofErr w:type="spellEnd"/>
      <w:r>
        <w:t xml:space="preserve">: </w:t>
      </w:r>
      <w:proofErr w:type="spellStart"/>
      <w:r>
        <w:t>Yukarıdaki</w:t>
      </w:r>
      <w:proofErr w:type="spellEnd"/>
      <w:r>
        <w:t xml:space="preserve"> </w:t>
      </w:r>
      <w:proofErr w:type="spellStart"/>
      <w:r>
        <w:t>bölümlerde</w:t>
      </w:r>
      <w:proofErr w:type="spellEnd"/>
      <w:r>
        <w:t xml:space="preserve"> NLP </w:t>
      </w:r>
      <w:proofErr w:type="spellStart"/>
      <w:r>
        <w:t>ve</w:t>
      </w:r>
      <w:proofErr w:type="spellEnd"/>
      <w:r>
        <w:t xml:space="preserve"> text mining </w:t>
      </w:r>
      <w:proofErr w:type="spellStart"/>
      <w:r>
        <w:t>kavramları</w:t>
      </w:r>
      <w:proofErr w:type="spellEnd"/>
      <w:r>
        <w:t xml:space="preserve"> </w:t>
      </w:r>
      <w:proofErr w:type="spellStart"/>
      <w:r>
        <w:t>sunuldu</w:t>
      </w:r>
      <w:proofErr w:type="spellEnd"/>
      <w:r>
        <w:t xml:space="preserve">. Security event detection </w:t>
      </w:r>
      <w:proofErr w:type="spellStart"/>
      <w:r>
        <w:t>amaçlı</w:t>
      </w:r>
      <w:proofErr w:type="spellEnd"/>
      <w:r>
        <w:t xml:space="preserve"> </w:t>
      </w:r>
      <w:proofErr w:type="spellStart"/>
      <w:r>
        <w:t>ext</w:t>
      </w:r>
      <w:proofErr w:type="spellEnd"/>
      <w:r>
        <w:t xml:space="preserve"> mining </w:t>
      </w:r>
      <w:proofErr w:type="spellStart"/>
      <w:r>
        <w:t>için</w:t>
      </w:r>
      <w:proofErr w:type="spellEnd"/>
      <w:r>
        <w:t xml:space="preserve"> </w:t>
      </w:r>
      <w:proofErr w:type="spellStart"/>
      <w:r>
        <w:t>gerekli</w:t>
      </w:r>
      <w:proofErr w:type="spellEnd"/>
      <w:r>
        <w:t xml:space="preserve"> text, Chapter 1’de </w:t>
      </w:r>
      <w:proofErr w:type="spellStart"/>
      <w:r>
        <w:t>sunulduğu</w:t>
      </w:r>
      <w:proofErr w:type="spellEnd"/>
      <w:r>
        <w:t xml:space="preserve"> </w:t>
      </w:r>
      <w:proofErr w:type="spellStart"/>
      <w:r>
        <w:t>üzere</w:t>
      </w:r>
      <w:proofErr w:type="spellEnd"/>
      <w:r>
        <w:t xml:space="preserve"> online </w:t>
      </w:r>
      <w:proofErr w:type="spellStart"/>
      <w:r>
        <w:t>platformlar</w:t>
      </w:r>
      <w:proofErr w:type="spellEnd"/>
      <w:r>
        <w:t xml:space="preserve">. </w:t>
      </w:r>
      <w:proofErr w:type="spellStart"/>
      <w:r>
        <w:t>Aşağıda</w:t>
      </w:r>
      <w:proofErr w:type="spellEnd"/>
      <w:r>
        <w:t xml:space="preserve"> </w:t>
      </w:r>
      <w:proofErr w:type="spellStart"/>
      <w:r>
        <w:t>günümüzde</w:t>
      </w:r>
      <w:proofErr w:type="spellEnd"/>
      <w:r>
        <w:t xml:space="preserve"> popular </w:t>
      </w:r>
      <w:proofErr w:type="spellStart"/>
      <w:r>
        <w:t>bir</w:t>
      </w:r>
      <w:proofErr w:type="spellEnd"/>
      <w:r>
        <w:t xml:space="preserve"> online platform </w:t>
      </w:r>
      <w:proofErr w:type="spellStart"/>
      <w:r>
        <w:t>olan</w:t>
      </w:r>
      <w:proofErr w:type="spellEnd"/>
      <w:r>
        <w:t xml:space="preserve"> Twitter </w:t>
      </w:r>
      <w:proofErr w:type="spellStart"/>
      <w:r>
        <w:t>hakkında</w:t>
      </w:r>
      <w:proofErr w:type="spellEnd"/>
      <w:r>
        <w:t xml:space="preserve"> </w:t>
      </w:r>
      <w:proofErr w:type="spellStart"/>
      <w:r>
        <w:t>bilgi</w:t>
      </w:r>
      <w:proofErr w:type="spellEnd"/>
      <w:r>
        <w:t xml:space="preserve"> </w:t>
      </w:r>
      <w:proofErr w:type="spellStart"/>
      <w:r>
        <w:t>sunulmaktadır</w:t>
      </w:r>
      <w:proofErr w:type="spellEnd"/>
      <w:r>
        <w:t>.</w:t>
      </w:r>
    </w:p>
  </w:comment>
  <w:comment w:id="477" w:author="Cengiz Acarturk" w:date="2019-04-24T12:07:00Z" w:initials="CA">
    <w:p w14:paraId="6B40DE96" w14:textId="08BFD2C9" w:rsidR="00783C1B" w:rsidRDefault="00783C1B">
      <w:pPr>
        <w:pStyle w:val="AklamaMetni"/>
      </w:pPr>
      <w:r>
        <w:rPr>
          <w:rStyle w:val="AklamaBavurusu"/>
        </w:rPr>
        <w:annotationRef/>
      </w:r>
      <w:proofErr w:type="spellStart"/>
      <w:r>
        <w:t>Aşağıdaki</w:t>
      </w:r>
      <w:proofErr w:type="spellEnd"/>
      <w:r>
        <w:t xml:space="preserve"> </w:t>
      </w:r>
      <w:proofErr w:type="spellStart"/>
      <w:r>
        <w:t>figürde</w:t>
      </w:r>
      <w:proofErr w:type="spellEnd"/>
      <w:r>
        <w:t xml:space="preserve"> </w:t>
      </w:r>
      <w:proofErr w:type="spellStart"/>
      <w:r>
        <w:t>öncekindeki</w:t>
      </w:r>
      <w:proofErr w:type="spellEnd"/>
      <w:r>
        <w:t xml:space="preserve"> </w:t>
      </w:r>
      <w:proofErr w:type="spellStart"/>
      <w:r>
        <w:t>gibi</w:t>
      </w:r>
      <w:proofErr w:type="spellEnd"/>
      <w:r>
        <w:t xml:space="preserve"> </w:t>
      </w:r>
      <w:proofErr w:type="spellStart"/>
      <w:r>
        <w:t>isimleri</w:t>
      </w:r>
      <w:proofErr w:type="spellEnd"/>
      <w:r>
        <w:t xml:space="preserve"> blur </w:t>
      </w:r>
      <w:proofErr w:type="spellStart"/>
      <w:r>
        <w:t>edelim</w:t>
      </w:r>
      <w:proofErr w:type="spellEnd"/>
    </w:p>
  </w:comment>
  <w:comment w:id="482" w:author="Cengiz Acarturk" w:date="2019-04-24T12:07:00Z" w:initials="CA">
    <w:p w14:paraId="07892091" w14:textId="6B8E42B7" w:rsidR="00783C1B" w:rsidRDefault="00783C1B">
      <w:pPr>
        <w:pStyle w:val="AklamaMetni"/>
      </w:pPr>
      <w:r>
        <w:rPr>
          <w:rStyle w:val="AklamaBavurusu"/>
        </w:rPr>
        <w:annotationRef/>
      </w:r>
      <w:proofErr w:type="spellStart"/>
      <w:r>
        <w:t>Aşağıya</w:t>
      </w:r>
      <w:proofErr w:type="spellEnd"/>
      <w:r>
        <w:t xml:space="preserve"> </w:t>
      </w:r>
      <w:proofErr w:type="spellStart"/>
      <w:r>
        <w:t>bir</w:t>
      </w:r>
      <w:proofErr w:type="spellEnd"/>
      <w:r>
        <w:t xml:space="preserve"> </w:t>
      </w:r>
      <w:proofErr w:type="spellStart"/>
      <w:r>
        <w:t>iki</w:t>
      </w:r>
      <w:proofErr w:type="spellEnd"/>
      <w:r>
        <w:t xml:space="preserve"> </w:t>
      </w:r>
      <w:proofErr w:type="spellStart"/>
      <w:r>
        <w:t>cümle</w:t>
      </w:r>
      <w:proofErr w:type="spellEnd"/>
      <w:r>
        <w:t xml:space="preserve"> </w:t>
      </w:r>
      <w:proofErr w:type="spellStart"/>
      <w:r>
        <w:t>ile</w:t>
      </w:r>
      <w:proofErr w:type="spellEnd"/>
      <w:r>
        <w:t xml:space="preserve"> </w:t>
      </w:r>
      <w:proofErr w:type="spellStart"/>
      <w:r>
        <w:t>bu</w:t>
      </w:r>
      <w:proofErr w:type="spellEnd"/>
      <w:r>
        <w:t xml:space="preserve"> </w:t>
      </w:r>
      <w:proofErr w:type="spellStart"/>
      <w:r>
        <w:t>tez</w:t>
      </w:r>
      <w:proofErr w:type="spellEnd"/>
      <w:r>
        <w:t xml:space="preserve"> Twitter </w:t>
      </w:r>
      <w:proofErr w:type="spellStart"/>
      <w:r>
        <w:t>datasının</w:t>
      </w:r>
      <w:proofErr w:type="spellEnd"/>
      <w:r>
        <w:t xml:space="preserve"> </w:t>
      </w:r>
      <w:proofErr w:type="spellStart"/>
      <w:r>
        <w:t>nasıl</w:t>
      </w:r>
      <w:proofErr w:type="spellEnd"/>
      <w:r>
        <w:t xml:space="preserve"> </w:t>
      </w:r>
      <w:proofErr w:type="spellStart"/>
      <w:r>
        <w:t>kullanıldığını</w:t>
      </w:r>
      <w:proofErr w:type="spellEnd"/>
      <w:r>
        <w:t xml:space="preserve"> </w:t>
      </w:r>
      <w:proofErr w:type="spellStart"/>
      <w:r>
        <w:t>anlatıp</w:t>
      </w:r>
      <w:proofErr w:type="spellEnd"/>
      <w:r>
        <w:t xml:space="preserve"> </w:t>
      </w:r>
      <w:proofErr w:type="spellStart"/>
      <w:r>
        <w:t>detaylrı</w:t>
      </w:r>
      <w:proofErr w:type="spellEnd"/>
      <w:r>
        <w:t xml:space="preserve"> Chapter </w:t>
      </w:r>
      <w:proofErr w:type="spellStart"/>
      <w:r>
        <w:t>x’te</w:t>
      </w:r>
      <w:proofErr w:type="spellEnd"/>
      <w:r>
        <w:t xml:space="preserve"> </w:t>
      </w:r>
      <w:proofErr w:type="spellStart"/>
      <w:r>
        <w:t>sunulacak</w:t>
      </w:r>
      <w:proofErr w:type="spellEnd"/>
      <w:r>
        <w:t xml:space="preserve"> </w:t>
      </w:r>
      <w:proofErr w:type="spellStart"/>
      <w:r>
        <w:t>diyelim</w:t>
      </w:r>
      <w:proofErr w:type="spellEnd"/>
      <w:r>
        <w:t xml:space="preserve">. Sonra da </w:t>
      </w:r>
      <w:proofErr w:type="spellStart"/>
      <w:r>
        <w:t>bağlantı</w:t>
      </w:r>
      <w:proofErr w:type="spellEnd"/>
      <w:r>
        <w:t xml:space="preserve"> </w:t>
      </w:r>
      <w:proofErr w:type="spellStart"/>
      <w:r>
        <w:t>cümleleri</w:t>
      </w:r>
      <w:proofErr w:type="spellEnd"/>
      <w:r>
        <w:t xml:space="preserve"> </w:t>
      </w:r>
      <w:proofErr w:type="spellStart"/>
      <w:r>
        <w:t>ile</w:t>
      </w:r>
      <w:proofErr w:type="spellEnd"/>
      <w:r>
        <w:t xml:space="preserve"> 2.5’e </w:t>
      </w:r>
      <w:proofErr w:type="spellStart"/>
      <w:r>
        <w:t>geçiş</w:t>
      </w:r>
      <w:proofErr w:type="spellEnd"/>
      <w:r>
        <w:t xml:space="preserve"> </w:t>
      </w:r>
      <w:proofErr w:type="spellStart"/>
      <w:r>
        <w:t>yapalım</w:t>
      </w:r>
      <w:proofErr w:type="spellEnd"/>
      <w:r>
        <w:t>.</w:t>
      </w:r>
    </w:p>
  </w:comment>
  <w:comment w:id="484" w:author="Cengiz Acarturk" w:date="2019-04-24T12:08:00Z" w:initials="CA">
    <w:p w14:paraId="4BA2584C" w14:textId="0850E4EF" w:rsidR="00783C1B" w:rsidRDefault="00783C1B">
      <w:pPr>
        <w:pStyle w:val="AklamaMetni"/>
      </w:pPr>
      <w:r>
        <w:rPr>
          <w:rStyle w:val="AklamaBavurusu"/>
        </w:rPr>
        <w:annotationRef/>
      </w:r>
      <w:proofErr w:type="spellStart"/>
      <w:r>
        <w:t>Burada</w:t>
      </w:r>
      <w:proofErr w:type="spellEnd"/>
      <w:r>
        <w:t xml:space="preserve"> </w:t>
      </w:r>
      <w:proofErr w:type="spellStart"/>
      <w:r>
        <w:t>yine</w:t>
      </w:r>
      <w:proofErr w:type="spellEnd"/>
      <w:r>
        <w:t xml:space="preserve"> </w:t>
      </w:r>
      <w:proofErr w:type="spellStart"/>
      <w:r>
        <w:t>bu</w:t>
      </w:r>
      <w:proofErr w:type="spellEnd"/>
      <w:r>
        <w:t xml:space="preserve"> </w:t>
      </w:r>
      <w:proofErr w:type="spellStart"/>
      <w:r>
        <w:t>tezde</w:t>
      </w:r>
      <w:proofErr w:type="spellEnd"/>
      <w:r>
        <w:t xml:space="preserve"> </w:t>
      </w:r>
      <w:proofErr w:type="spellStart"/>
      <w:r>
        <w:t>bu</w:t>
      </w:r>
      <w:proofErr w:type="spellEnd"/>
      <w:r>
        <w:t xml:space="preserve"> </w:t>
      </w:r>
      <w:proofErr w:type="spellStart"/>
      <w:r>
        <w:t>verilerin</w:t>
      </w:r>
      <w:proofErr w:type="spellEnd"/>
      <w:r>
        <w:t xml:space="preserve"> </w:t>
      </w:r>
      <w:proofErr w:type="spellStart"/>
      <w:r>
        <w:t>nasıl</w:t>
      </w:r>
      <w:proofErr w:type="spellEnd"/>
      <w:r>
        <w:t xml:space="preserve"> </w:t>
      </w:r>
      <w:proofErr w:type="spellStart"/>
      <w:r>
        <w:t>kullanıldığını</w:t>
      </w:r>
      <w:proofErr w:type="spellEnd"/>
      <w:r>
        <w:t xml:space="preserve"> </w:t>
      </w:r>
      <w:proofErr w:type="spellStart"/>
      <w:r>
        <w:t>bir</w:t>
      </w:r>
      <w:proofErr w:type="spellEnd"/>
      <w:r>
        <w:t xml:space="preserve"> </w:t>
      </w:r>
      <w:proofErr w:type="spellStart"/>
      <w:r>
        <w:t>iki</w:t>
      </w:r>
      <w:proofErr w:type="spellEnd"/>
      <w:r>
        <w:t xml:space="preserve"> </w:t>
      </w:r>
      <w:proofErr w:type="spellStart"/>
      <w:r>
        <w:t>cümle</w:t>
      </w:r>
      <w:proofErr w:type="spellEnd"/>
      <w:r>
        <w:t xml:space="preserve"> </w:t>
      </w:r>
      <w:proofErr w:type="spellStart"/>
      <w:r>
        <w:t>ile</w:t>
      </w:r>
      <w:proofErr w:type="spellEnd"/>
      <w:r>
        <w:t xml:space="preserve"> sunup, </w:t>
      </w:r>
      <w:proofErr w:type="spellStart"/>
      <w:r>
        <w:t>detayları</w:t>
      </w:r>
      <w:proofErr w:type="spellEnd"/>
      <w:r>
        <w:t xml:space="preserve"> Chapter </w:t>
      </w:r>
      <w:proofErr w:type="spellStart"/>
      <w:r>
        <w:t>x’te</w:t>
      </w:r>
      <w:proofErr w:type="spellEnd"/>
      <w:r>
        <w:t xml:space="preserve"> </w:t>
      </w:r>
      <w:proofErr w:type="spellStart"/>
      <w:r>
        <w:t>anlatılacak</w:t>
      </w:r>
      <w:proofErr w:type="spellEnd"/>
      <w:r>
        <w:t xml:space="preserve"> </w:t>
      </w:r>
      <w:proofErr w:type="spellStart"/>
      <w:r>
        <w:t>diyerek</w:t>
      </w:r>
      <w:proofErr w:type="spellEnd"/>
      <w:r>
        <w:t xml:space="preserve"> </w:t>
      </w:r>
      <w:proofErr w:type="spellStart"/>
      <w:r>
        <w:t>sonraki</w:t>
      </w:r>
      <w:proofErr w:type="spellEnd"/>
      <w:r>
        <w:t xml:space="preserve"> </w:t>
      </w:r>
      <w:proofErr w:type="spellStart"/>
      <w:r>
        <w:t>bölüme</w:t>
      </w:r>
      <w:proofErr w:type="spellEnd"/>
      <w:r>
        <w:t xml:space="preserve"> </w:t>
      </w:r>
      <w:proofErr w:type="spellStart"/>
      <w:r>
        <w:t>bağlantı</w:t>
      </w:r>
      <w:proofErr w:type="spellEnd"/>
      <w:r>
        <w:t xml:space="preserve"> </w:t>
      </w:r>
      <w:proofErr w:type="spellStart"/>
      <w:r>
        <w:t>cümleleri</w:t>
      </w:r>
      <w:proofErr w:type="spellEnd"/>
      <w:r>
        <w:t xml:space="preserve"> </w:t>
      </w:r>
      <w:proofErr w:type="spellStart"/>
      <w:r>
        <w:t>ekleyelim</w:t>
      </w:r>
      <w:proofErr w:type="spellEnd"/>
      <w:r>
        <w:t>.</w:t>
      </w:r>
    </w:p>
  </w:comment>
  <w:comment w:id="485" w:author="Cengiz Acarturk" w:date="2019-04-24T12:09:00Z" w:initials="CA">
    <w:p w14:paraId="226B4964" w14:textId="6946C10D" w:rsidR="00783C1B" w:rsidRDefault="00783C1B">
      <w:pPr>
        <w:pStyle w:val="AklamaMetni"/>
      </w:pPr>
      <w:r>
        <w:rPr>
          <w:rStyle w:val="AklamaBavurusu"/>
        </w:rPr>
        <w:annotationRef/>
      </w:r>
      <w:proofErr w:type="spellStart"/>
      <w:r>
        <w:t>Yine</w:t>
      </w:r>
      <w:proofErr w:type="spellEnd"/>
      <w:r>
        <w:t xml:space="preserve"> </w:t>
      </w:r>
      <w:proofErr w:type="spellStart"/>
      <w:r>
        <w:t>bağlantı</w:t>
      </w:r>
      <w:proofErr w:type="spellEnd"/>
      <w:r>
        <w:t xml:space="preserve"> </w:t>
      </w:r>
      <w:proofErr w:type="spellStart"/>
      <w:proofErr w:type="gramStart"/>
      <w:r>
        <w:t>cümleleri</w:t>
      </w:r>
      <w:proofErr w:type="spellEnd"/>
      <w:r>
        <w:t>..</w:t>
      </w:r>
      <w:proofErr w:type="gramEnd"/>
    </w:p>
  </w:comment>
  <w:comment w:id="487" w:author="Cengiz Acarturk" w:date="2019-04-24T12:09:00Z" w:initials="CA">
    <w:p w14:paraId="5A68FD1E" w14:textId="2E074E25" w:rsidR="00783C1B" w:rsidRDefault="00783C1B">
      <w:pPr>
        <w:pStyle w:val="AklamaMetni"/>
      </w:pPr>
      <w:r>
        <w:rPr>
          <w:rStyle w:val="AklamaBavurusu"/>
        </w:rPr>
        <w:annotationRef/>
      </w:r>
      <w:proofErr w:type="spellStart"/>
      <w:r>
        <w:t>Bağlantı</w:t>
      </w:r>
      <w:proofErr w:type="spellEnd"/>
      <w:r>
        <w:t xml:space="preserve"> </w:t>
      </w:r>
      <w:proofErr w:type="spellStart"/>
      <w:proofErr w:type="gramStart"/>
      <w:r>
        <w:t>cümleleri</w:t>
      </w:r>
      <w:proofErr w:type="spellEnd"/>
      <w:r>
        <w:t>..</w:t>
      </w:r>
      <w:proofErr w:type="gramEnd"/>
    </w:p>
  </w:comment>
  <w:comment w:id="489" w:author="Cengiz Acarturk" w:date="2019-04-24T12:09:00Z" w:initials="CA">
    <w:p w14:paraId="694D9DAE" w14:textId="1C15F92F" w:rsidR="00783C1B" w:rsidRDefault="00783C1B">
      <w:pPr>
        <w:pStyle w:val="AklamaMetni"/>
      </w:pPr>
      <w:r>
        <w:rPr>
          <w:rStyle w:val="AklamaBavurusu"/>
        </w:rPr>
        <w:annotationRef/>
      </w:r>
      <w:proofErr w:type="spellStart"/>
      <w:r>
        <w:t>Bağlantı</w:t>
      </w:r>
      <w:proofErr w:type="spellEnd"/>
      <w:r>
        <w:t xml:space="preserve"> </w:t>
      </w:r>
      <w:proofErr w:type="spellStart"/>
      <w:r>
        <w:t>cümleleri</w:t>
      </w:r>
      <w:proofErr w:type="spellEnd"/>
    </w:p>
  </w:comment>
  <w:comment w:id="493" w:author="Cengiz Acarturk" w:date="2019-04-24T12:10:00Z" w:initials="CA">
    <w:p w14:paraId="12052FE2" w14:textId="4EFFB390" w:rsidR="00783C1B" w:rsidRDefault="00783C1B">
      <w:pPr>
        <w:pStyle w:val="AklamaMetni"/>
      </w:pPr>
      <w:r>
        <w:rPr>
          <w:rStyle w:val="AklamaBavurusu"/>
        </w:rPr>
        <w:annotationRef/>
      </w:r>
      <w:r>
        <w:t xml:space="preserve">Bu </w:t>
      </w:r>
      <w:proofErr w:type="spellStart"/>
      <w:r>
        <w:t>cümleler</w:t>
      </w:r>
      <w:proofErr w:type="spellEnd"/>
      <w:r>
        <w:t xml:space="preserve"> </w:t>
      </w:r>
      <w:proofErr w:type="spellStart"/>
      <w:r>
        <w:t>tez</w:t>
      </w:r>
      <w:proofErr w:type="spellEnd"/>
      <w:r>
        <w:t xml:space="preserve"> </w:t>
      </w:r>
      <w:proofErr w:type="spellStart"/>
      <w:r>
        <w:t>için</w:t>
      </w:r>
      <w:proofErr w:type="spellEnd"/>
      <w:r>
        <w:t xml:space="preserve"> </w:t>
      </w:r>
      <w:proofErr w:type="spellStart"/>
      <w:r>
        <w:t>fazla</w:t>
      </w:r>
      <w:proofErr w:type="spellEnd"/>
      <w:r>
        <w:t xml:space="preserve"> </w:t>
      </w:r>
      <w:proofErr w:type="spellStart"/>
      <w:r>
        <w:t>kişisel</w:t>
      </w:r>
      <w:proofErr w:type="spellEnd"/>
      <w:r>
        <w:t xml:space="preserve"> </w:t>
      </w:r>
      <w:proofErr w:type="spellStart"/>
      <w:r>
        <w:t>olmuş</w:t>
      </w:r>
      <w:proofErr w:type="spellEnd"/>
      <w:r>
        <w:t xml:space="preserve">. Bu </w:t>
      </w:r>
      <w:proofErr w:type="spellStart"/>
      <w:r>
        <w:t>paragrafı</w:t>
      </w:r>
      <w:proofErr w:type="spellEnd"/>
      <w:r>
        <w:t xml:space="preserve"> </w:t>
      </w:r>
      <w:proofErr w:type="spellStart"/>
      <w:r>
        <w:t>silerek</w:t>
      </w:r>
      <w:proofErr w:type="spellEnd"/>
      <w:r>
        <w:t xml:space="preserve"> </w:t>
      </w:r>
      <w:proofErr w:type="spellStart"/>
      <w:r>
        <w:t>bu</w:t>
      </w:r>
      <w:proofErr w:type="spellEnd"/>
      <w:r>
        <w:t xml:space="preserve"> </w:t>
      </w:r>
      <w:proofErr w:type="spellStart"/>
      <w:r>
        <w:t>bölümde</w:t>
      </w:r>
      <w:proofErr w:type="spellEnd"/>
      <w:r>
        <w:t xml:space="preserve"> </w:t>
      </w:r>
      <w:proofErr w:type="spellStart"/>
      <w:r>
        <w:t>hangi</w:t>
      </w:r>
      <w:proofErr w:type="spellEnd"/>
      <w:r>
        <w:t xml:space="preserve"> </w:t>
      </w:r>
      <w:proofErr w:type="spellStart"/>
      <w:r>
        <w:t>konuların</w:t>
      </w:r>
      <w:proofErr w:type="spellEnd"/>
      <w:r>
        <w:t xml:space="preserve"> </w:t>
      </w:r>
      <w:proofErr w:type="spellStart"/>
      <w:r>
        <w:t>ele</w:t>
      </w:r>
      <w:proofErr w:type="spellEnd"/>
      <w:r>
        <w:t xml:space="preserve"> </w:t>
      </w:r>
      <w:proofErr w:type="spellStart"/>
      <w:r>
        <w:t>alındığını</w:t>
      </w:r>
      <w:proofErr w:type="spellEnd"/>
      <w:r>
        <w:t xml:space="preserve"> </w:t>
      </w:r>
      <w:proofErr w:type="spellStart"/>
      <w:r>
        <w:t>özetleyen</w:t>
      </w:r>
      <w:proofErr w:type="spellEnd"/>
      <w:r>
        <w:t xml:space="preserve"> </w:t>
      </w:r>
      <w:proofErr w:type="spellStart"/>
      <w:r>
        <w:t>bir</w:t>
      </w:r>
      <w:proofErr w:type="spellEnd"/>
      <w:r>
        <w:t xml:space="preserve"> paragraph </w:t>
      </w:r>
      <w:proofErr w:type="spellStart"/>
      <w:proofErr w:type="gramStart"/>
      <w:r>
        <w:t>ekleyelim.Aşağıdaki</w:t>
      </w:r>
      <w:proofErr w:type="spellEnd"/>
      <w:proofErr w:type="gramEnd"/>
      <w:r>
        <w:t xml:space="preserve"> </w:t>
      </w:r>
      <w:proofErr w:type="spellStart"/>
      <w:r>
        <w:t>section’larda</w:t>
      </w:r>
      <w:proofErr w:type="spellEnd"/>
      <w:r>
        <w:t xml:space="preserve"> da </w:t>
      </w:r>
      <w:proofErr w:type="spellStart"/>
      <w:r>
        <w:t>incelenen</w:t>
      </w:r>
      <w:proofErr w:type="spellEnd"/>
      <w:r>
        <w:t xml:space="preserve"> </w:t>
      </w:r>
      <w:proofErr w:type="spellStart"/>
      <w:r>
        <w:t>çalışmaların</w:t>
      </w:r>
      <w:proofErr w:type="spellEnd"/>
      <w:r>
        <w:t xml:space="preserve"> </w:t>
      </w:r>
      <w:proofErr w:type="spellStart"/>
      <w:r>
        <w:t>tezi</w:t>
      </w:r>
      <w:proofErr w:type="spellEnd"/>
      <w:r>
        <w:t xml:space="preserve"> </w:t>
      </w:r>
      <w:proofErr w:type="spellStart"/>
      <w:r>
        <w:t>nasıl</w:t>
      </w:r>
      <w:proofErr w:type="spellEnd"/>
      <w:r>
        <w:t xml:space="preserve"> </w:t>
      </w:r>
      <w:proofErr w:type="spellStart"/>
      <w:r>
        <w:t>etkilediğine</w:t>
      </w:r>
      <w:proofErr w:type="spellEnd"/>
      <w:r>
        <w:t xml:space="preserve"> </w:t>
      </w:r>
      <w:proofErr w:type="spellStart"/>
      <w:r>
        <w:t>dair</w:t>
      </w:r>
      <w:proofErr w:type="spellEnd"/>
      <w:r>
        <w:t xml:space="preserve">, her </w:t>
      </w:r>
      <w:proofErr w:type="spellStart"/>
      <w:r>
        <w:t>section’a</w:t>
      </w:r>
      <w:proofErr w:type="spellEnd"/>
      <w:r>
        <w:t xml:space="preserve"> </w:t>
      </w:r>
      <w:proofErr w:type="spellStart"/>
      <w:r>
        <w:t>ikişer</w:t>
      </w:r>
      <w:proofErr w:type="spellEnd"/>
      <w:r>
        <w:t xml:space="preserve"> </w:t>
      </w:r>
      <w:proofErr w:type="spellStart"/>
      <w:r>
        <w:t>üçer</w:t>
      </w:r>
      <w:proofErr w:type="spellEnd"/>
      <w:r>
        <w:t xml:space="preserve"> </w:t>
      </w:r>
      <w:proofErr w:type="spellStart"/>
      <w:r>
        <w:t>cümle</w:t>
      </w:r>
      <w:proofErr w:type="spellEnd"/>
      <w:r>
        <w:t xml:space="preserve"> </w:t>
      </w:r>
      <w:proofErr w:type="spellStart"/>
      <w:r>
        <w:t>ekleyelim</w:t>
      </w:r>
      <w:proofErr w:type="spellEnd"/>
      <w:r>
        <w:t xml:space="preserve"> </w:t>
      </w:r>
      <w:proofErr w:type="spellStart"/>
      <w:r>
        <w:t>ki</w:t>
      </w:r>
      <w:proofErr w:type="spellEnd"/>
      <w:r>
        <w:t xml:space="preserve"> literature review </w:t>
      </w:r>
      <w:proofErr w:type="spellStart"/>
      <w:r>
        <w:t>bütünlük</w:t>
      </w:r>
      <w:proofErr w:type="spellEnd"/>
      <w:r>
        <w:t xml:space="preserve"> </w:t>
      </w:r>
      <w:proofErr w:type="spellStart"/>
      <w:r>
        <w:t>göstersin</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F0E785" w15:done="0"/>
  <w15:commentEx w15:paraId="7370BE14" w15:done="0"/>
  <w15:commentEx w15:paraId="6500CD73" w15:done="0"/>
  <w15:commentEx w15:paraId="4898A908" w15:done="0"/>
  <w15:commentEx w15:paraId="04FA8724" w15:done="0"/>
  <w15:commentEx w15:paraId="6AAB1DCD" w15:done="0"/>
  <w15:commentEx w15:paraId="0960ACCB" w15:done="0"/>
  <w15:commentEx w15:paraId="33813CC2" w15:done="0"/>
  <w15:commentEx w15:paraId="7977ABD2" w15:done="0"/>
  <w15:commentEx w15:paraId="3DC3AA6B" w15:done="0"/>
  <w15:commentEx w15:paraId="5FDB5ABD" w15:done="0"/>
  <w15:commentEx w15:paraId="0B0AAB23" w15:done="0"/>
  <w15:commentEx w15:paraId="33DD577C" w15:done="0"/>
  <w15:commentEx w15:paraId="18958E47" w15:done="0"/>
  <w15:commentEx w15:paraId="1367C972" w15:done="0"/>
  <w15:commentEx w15:paraId="2ADC648A" w15:done="0"/>
  <w15:commentEx w15:paraId="6C7B730A" w15:done="0"/>
  <w15:commentEx w15:paraId="48C1E631" w15:done="0"/>
  <w15:commentEx w15:paraId="6090B17D" w15:done="0"/>
  <w15:commentEx w15:paraId="46E35E89" w15:done="0"/>
  <w15:commentEx w15:paraId="3577B25E" w15:done="0"/>
  <w15:commentEx w15:paraId="2089E13A" w15:done="0"/>
  <w15:commentEx w15:paraId="237D1796" w15:done="0"/>
  <w15:commentEx w15:paraId="72BF2A6E" w15:done="0"/>
  <w15:commentEx w15:paraId="393FDFB4" w15:done="0"/>
  <w15:commentEx w15:paraId="736DC7E4" w15:done="0"/>
  <w15:commentEx w15:paraId="26A8ACDE" w15:done="0"/>
  <w15:commentEx w15:paraId="760619C6" w15:done="0"/>
  <w15:commentEx w15:paraId="5CA2A348" w15:done="0"/>
  <w15:commentEx w15:paraId="6B40DE96" w15:done="0"/>
  <w15:commentEx w15:paraId="07892091" w15:done="0"/>
  <w15:commentEx w15:paraId="4BA2584C" w15:done="0"/>
  <w15:commentEx w15:paraId="226B4964" w15:done="0"/>
  <w15:commentEx w15:paraId="5A68FD1E" w15:done="0"/>
  <w15:commentEx w15:paraId="694D9DAE" w15:done="0"/>
  <w15:commentEx w15:paraId="12052FE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F0E785" w16cid:durableId="206AAD02"/>
  <w16cid:commentId w16cid:paraId="7370BE14" w16cid:durableId="206AAD46"/>
  <w16cid:commentId w16cid:paraId="6500CD73" w16cid:durableId="206AADCA"/>
  <w16cid:commentId w16cid:paraId="4898A908" w16cid:durableId="206AADFC"/>
  <w16cid:commentId w16cid:paraId="04FA8724" w16cid:durableId="206AAF5C"/>
  <w16cid:commentId w16cid:paraId="6AAB1DCD" w16cid:durableId="206AAE76"/>
  <w16cid:commentId w16cid:paraId="0960ACCB" w16cid:durableId="206AAEC6"/>
  <w16cid:commentId w16cid:paraId="33813CC2" w16cid:durableId="206AB05D"/>
  <w16cid:commentId w16cid:paraId="7977ABD2" w16cid:durableId="206AB07E"/>
  <w16cid:commentId w16cid:paraId="3DC3AA6B" w16cid:durableId="206AB161"/>
  <w16cid:commentId w16cid:paraId="5FDB5ABD" w16cid:durableId="206AB23E"/>
  <w16cid:commentId w16cid:paraId="0B0AAB23" w16cid:durableId="206AB2D7"/>
  <w16cid:commentId w16cid:paraId="33DD577C" w16cid:durableId="206AB2F6"/>
  <w16cid:commentId w16cid:paraId="18958E47" w16cid:durableId="206AB4E1"/>
  <w16cid:commentId w16cid:paraId="1367C972" w16cid:durableId="206AB574"/>
  <w16cid:commentId w16cid:paraId="2ADC648A" w16cid:durableId="206AB5CD"/>
  <w16cid:commentId w16cid:paraId="6C7B730A" w16cid:durableId="206AB625"/>
  <w16cid:commentId w16cid:paraId="48C1E631" w16cid:durableId="206AB67E"/>
  <w16cid:commentId w16cid:paraId="6090B17D" w16cid:durableId="206AB8E7"/>
  <w16cid:commentId w16cid:paraId="46E35E89" w16cid:durableId="206AB9EC"/>
  <w16cid:commentId w16cid:paraId="3577B25E" w16cid:durableId="206ABB03"/>
  <w16cid:commentId w16cid:paraId="2089E13A" w16cid:durableId="206ABB98"/>
  <w16cid:commentId w16cid:paraId="237D1796" w16cid:durableId="206AC1AE"/>
  <w16cid:commentId w16cid:paraId="72BF2A6E" w16cid:durableId="206ACD06"/>
  <w16cid:commentId w16cid:paraId="393FDFB4" w16cid:durableId="206ACD46"/>
  <w16cid:commentId w16cid:paraId="736DC7E4" w16cid:durableId="206ACDA6"/>
  <w16cid:commentId w16cid:paraId="26A8ACDE" w16cid:durableId="206ACDF7"/>
  <w16cid:commentId w16cid:paraId="760619C6" w16cid:durableId="206ED21B"/>
  <w16cid:commentId w16cid:paraId="5CA2A348" w16cid:durableId="206ED21C"/>
  <w16cid:commentId w16cid:paraId="6B40DE96" w16cid:durableId="206ACFEB"/>
  <w16cid:commentId w16cid:paraId="07892091" w16cid:durableId="206AD01B"/>
  <w16cid:commentId w16cid:paraId="4BA2584C" w16cid:durableId="206AD048"/>
  <w16cid:commentId w16cid:paraId="226B4964" w16cid:durableId="206AD07D"/>
  <w16cid:commentId w16cid:paraId="5A68FD1E" w16cid:durableId="206AD088"/>
  <w16cid:commentId w16cid:paraId="694D9DAE" w16cid:durableId="206AD094"/>
  <w16cid:commentId w16cid:paraId="12052FE2" w16cid:durableId="206AD0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48B620" w14:textId="77777777" w:rsidR="00644DCC" w:rsidRDefault="00644DCC" w:rsidP="00B13939">
      <w:r>
        <w:separator/>
      </w:r>
    </w:p>
  </w:endnote>
  <w:endnote w:type="continuationSeparator" w:id="0">
    <w:p w14:paraId="030D6E55" w14:textId="77777777" w:rsidR="00644DCC" w:rsidRDefault="00644DCC"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8380536"/>
      <w:docPartObj>
        <w:docPartGallery w:val="Page Numbers (Bottom of Page)"/>
        <w:docPartUnique/>
      </w:docPartObj>
    </w:sdtPr>
    <w:sdtEndPr/>
    <w:sdtContent>
      <w:p w14:paraId="3EEBD9DA" w14:textId="1E067614" w:rsidR="00783C1B" w:rsidRDefault="00783C1B"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783C1B" w:rsidRDefault="00783C1B">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EndPr/>
    <w:sdtContent>
      <w:p w14:paraId="08B5C618" w14:textId="18477836" w:rsidR="00783C1B" w:rsidRDefault="00783C1B"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83C1B" w:rsidRDefault="00783C1B">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E5A90F" w14:textId="77777777" w:rsidR="00644DCC" w:rsidRDefault="00644DCC" w:rsidP="00B13939">
      <w:pPr>
        <w:pBdr>
          <w:bottom w:val="single" w:sz="6" w:space="1" w:color="auto"/>
        </w:pBdr>
        <w:rPr>
          <w:lang w:val="tr-TR"/>
        </w:rPr>
      </w:pPr>
    </w:p>
  </w:footnote>
  <w:footnote w:type="continuationSeparator" w:id="0">
    <w:p w14:paraId="4651F82E" w14:textId="77777777" w:rsidR="00644DCC" w:rsidRDefault="00644DCC" w:rsidP="00B139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B5CE1"/>
    <w:multiLevelType w:val="hybridMultilevel"/>
    <w:tmpl w:val="3FC86E20"/>
    <w:lvl w:ilvl="0" w:tplc="1C8C80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1F67"/>
    <w:multiLevelType w:val="multilevel"/>
    <w:tmpl w:val="A47CB53C"/>
    <w:lvl w:ilvl="0">
      <w:start w:val="4"/>
      <w:numFmt w:val="decimal"/>
      <w:lvlText w:val="%1."/>
      <w:lvlJc w:val="left"/>
      <w:pPr>
        <w:ind w:left="360" w:hanging="360"/>
      </w:pPr>
      <w:rPr>
        <w:rFonts w:hint="default"/>
        <w:color w:val="FFFFFF" w:themeColor="background1"/>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1C7959"/>
    <w:multiLevelType w:val="multilevel"/>
    <w:tmpl w:val="84E6FE6C"/>
    <w:lvl w:ilvl="0">
      <w:start w:val="3"/>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i w:val="0"/>
      </w:rPr>
    </w:lvl>
    <w:lvl w:ilvl="2">
      <w:start w:val="3"/>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B2666B"/>
    <w:multiLevelType w:val="hybridMultilevel"/>
    <w:tmpl w:val="CE3EC78A"/>
    <w:lvl w:ilvl="0" w:tplc="1FE05F6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15418"/>
    <w:multiLevelType w:val="hybridMultilevel"/>
    <w:tmpl w:val="8384EB54"/>
    <w:lvl w:ilvl="0" w:tplc="BF2A5EA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21A23"/>
    <w:multiLevelType w:val="hybridMultilevel"/>
    <w:tmpl w:val="C480F0FC"/>
    <w:lvl w:ilvl="0" w:tplc="83722828">
      <w:start w:val="1"/>
      <w:numFmt w:val="bullet"/>
      <w:lvlText w:val="•"/>
      <w:lvlJc w:val="left"/>
      <w:pPr>
        <w:tabs>
          <w:tab w:val="num" w:pos="720"/>
        </w:tabs>
        <w:ind w:left="720" w:hanging="360"/>
      </w:pPr>
      <w:rPr>
        <w:rFonts w:ascii="Arial" w:hAnsi="Arial" w:hint="default"/>
      </w:rPr>
    </w:lvl>
    <w:lvl w:ilvl="1" w:tplc="E940C5BA">
      <w:start w:val="209"/>
      <w:numFmt w:val="bullet"/>
      <w:lvlText w:val="•"/>
      <w:lvlJc w:val="left"/>
      <w:pPr>
        <w:tabs>
          <w:tab w:val="num" w:pos="1440"/>
        </w:tabs>
        <w:ind w:left="1440" w:hanging="360"/>
      </w:pPr>
      <w:rPr>
        <w:rFonts w:ascii="Arial" w:hAnsi="Arial" w:hint="default"/>
      </w:rPr>
    </w:lvl>
    <w:lvl w:ilvl="2" w:tplc="02F6F122" w:tentative="1">
      <w:start w:val="1"/>
      <w:numFmt w:val="bullet"/>
      <w:lvlText w:val="•"/>
      <w:lvlJc w:val="left"/>
      <w:pPr>
        <w:tabs>
          <w:tab w:val="num" w:pos="2160"/>
        </w:tabs>
        <w:ind w:left="2160" w:hanging="360"/>
      </w:pPr>
      <w:rPr>
        <w:rFonts w:ascii="Arial" w:hAnsi="Arial" w:hint="default"/>
      </w:rPr>
    </w:lvl>
    <w:lvl w:ilvl="3" w:tplc="6B82E312" w:tentative="1">
      <w:start w:val="1"/>
      <w:numFmt w:val="bullet"/>
      <w:lvlText w:val="•"/>
      <w:lvlJc w:val="left"/>
      <w:pPr>
        <w:tabs>
          <w:tab w:val="num" w:pos="2880"/>
        </w:tabs>
        <w:ind w:left="2880" w:hanging="360"/>
      </w:pPr>
      <w:rPr>
        <w:rFonts w:ascii="Arial" w:hAnsi="Arial" w:hint="default"/>
      </w:rPr>
    </w:lvl>
    <w:lvl w:ilvl="4" w:tplc="B9568DEA" w:tentative="1">
      <w:start w:val="1"/>
      <w:numFmt w:val="bullet"/>
      <w:lvlText w:val="•"/>
      <w:lvlJc w:val="left"/>
      <w:pPr>
        <w:tabs>
          <w:tab w:val="num" w:pos="3600"/>
        </w:tabs>
        <w:ind w:left="3600" w:hanging="360"/>
      </w:pPr>
      <w:rPr>
        <w:rFonts w:ascii="Arial" w:hAnsi="Arial" w:hint="default"/>
      </w:rPr>
    </w:lvl>
    <w:lvl w:ilvl="5" w:tplc="C59224E8" w:tentative="1">
      <w:start w:val="1"/>
      <w:numFmt w:val="bullet"/>
      <w:lvlText w:val="•"/>
      <w:lvlJc w:val="left"/>
      <w:pPr>
        <w:tabs>
          <w:tab w:val="num" w:pos="4320"/>
        </w:tabs>
        <w:ind w:left="4320" w:hanging="360"/>
      </w:pPr>
      <w:rPr>
        <w:rFonts w:ascii="Arial" w:hAnsi="Arial" w:hint="default"/>
      </w:rPr>
    </w:lvl>
    <w:lvl w:ilvl="6" w:tplc="3CEE065C" w:tentative="1">
      <w:start w:val="1"/>
      <w:numFmt w:val="bullet"/>
      <w:lvlText w:val="•"/>
      <w:lvlJc w:val="left"/>
      <w:pPr>
        <w:tabs>
          <w:tab w:val="num" w:pos="5040"/>
        </w:tabs>
        <w:ind w:left="5040" w:hanging="360"/>
      </w:pPr>
      <w:rPr>
        <w:rFonts w:ascii="Arial" w:hAnsi="Arial" w:hint="default"/>
      </w:rPr>
    </w:lvl>
    <w:lvl w:ilvl="7" w:tplc="52F02B88" w:tentative="1">
      <w:start w:val="1"/>
      <w:numFmt w:val="bullet"/>
      <w:lvlText w:val="•"/>
      <w:lvlJc w:val="left"/>
      <w:pPr>
        <w:tabs>
          <w:tab w:val="num" w:pos="5760"/>
        </w:tabs>
        <w:ind w:left="5760" w:hanging="360"/>
      </w:pPr>
      <w:rPr>
        <w:rFonts w:ascii="Arial" w:hAnsi="Arial" w:hint="default"/>
      </w:rPr>
    </w:lvl>
    <w:lvl w:ilvl="8" w:tplc="71A8B48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0C31899"/>
    <w:multiLevelType w:val="hybridMultilevel"/>
    <w:tmpl w:val="A914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75AC7"/>
    <w:multiLevelType w:val="hybridMultilevel"/>
    <w:tmpl w:val="BDCA5FCC"/>
    <w:lvl w:ilvl="0" w:tplc="AFC24C50">
      <w:start w:val="1"/>
      <w:numFmt w:val="bullet"/>
      <w:lvlText w:val="•"/>
      <w:lvlJc w:val="left"/>
      <w:pPr>
        <w:tabs>
          <w:tab w:val="num" w:pos="720"/>
        </w:tabs>
        <w:ind w:left="720" w:hanging="360"/>
      </w:pPr>
      <w:rPr>
        <w:rFonts w:ascii="Arial" w:hAnsi="Arial" w:hint="default"/>
      </w:rPr>
    </w:lvl>
    <w:lvl w:ilvl="1" w:tplc="F6D4B7B6" w:tentative="1">
      <w:start w:val="1"/>
      <w:numFmt w:val="bullet"/>
      <w:lvlText w:val="•"/>
      <w:lvlJc w:val="left"/>
      <w:pPr>
        <w:tabs>
          <w:tab w:val="num" w:pos="1440"/>
        </w:tabs>
        <w:ind w:left="1440" w:hanging="360"/>
      </w:pPr>
      <w:rPr>
        <w:rFonts w:ascii="Arial" w:hAnsi="Arial" w:hint="default"/>
      </w:rPr>
    </w:lvl>
    <w:lvl w:ilvl="2" w:tplc="5F4A335C" w:tentative="1">
      <w:start w:val="1"/>
      <w:numFmt w:val="bullet"/>
      <w:lvlText w:val="•"/>
      <w:lvlJc w:val="left"/>
      <w:pPr>
        <w:tabs>
          <w:tab w:val="num" w:pos="2160"/>
        </w:tabs>
        <w:ind w:left="2160" w:hanging="360"/>
      </w:pPr>
      <w:rPr>
        <w:rFonts w:ascii="Arial" w:hAnsi="Arial" w:hint="default"/>
      </w:rPr>
    </w:lvl>
    <w:lvl w:ilvl="3" w:tplc="CB146A24" w:tentative="1">
      <w:start w:val="1"/>
      <w:numFmt w:val="bullet"/>
      <w:lvlText w:val="•"/>
      <w:lvlJc w:val="left"/>
      <w:pPr>
        <w:tabs>
          <w:tab w:val="num" w:pos="2880"/>
        </w:tabs>
        <w:ind w:left="2880" w:hanging="360"/>
      </w:pPr>
      <w:rPr>
        <w:rFonts w:ascii="Arial" w:hAnsi="Arial" w:hint="default"/>
      </w:rPr>
    </w:lvl>
    <w:lvl w:ilvl="4" w:tplc="4B8E0E68" w:tentative="1">
      <w:start w:val="1"/>
      <w:numFmt w:val="bullet"/>
      <w:lvlText w:val="•"/>
      <w:lvlJc w:val="left"/>
      <w:pPr>
        <w:tabs>
          <w:tab w:val="num" w:pos="3600"/>
        </w:tabs>
        <w:ind w:left="3600" w:hanging="360"/>
      </w:pPr>
      <w:rPr>
        <w:rFonts w:ascii="Arial" w:hAnsi="Arial" w:hint="default"/>
      </w:rPr>
    </w:lvl>
    <w:lvl w:ilvl="5" w:tplc="F64ED3B0" w:tentative="1">
      <w:start w:val="1"/>
      <w:numFmt w:val="bullet"/>
      <w:lvlText w:val="•"/>
      <w:lvlJc w:val="left"/>
      <w:pPr>
        <w:tabs>
          <w:tab w:val="num" w:pos="4320"/>
        </w:tabs>
        <w:ind w:left="4320" w:hanging="360"/>
      </w:pPr>
      <w:rPr>
        <w:rFonts w:ascii="Arial" w:hAnsi="Arial" w:hint="default"/>
      </w:rPr>
    </w:lvl>
    <w:lvl w:ilvl="6" w:tplc="A790AE4A" w:tentative="1">
      <w:start w:val="1"/>
      <w:numFmt w:val="bullet"/>
      <w:lvlText w:val="•"/>
      <w:lvlJc w:val="left"/>
      <w:pPr>
        <w:tabs>
          <w:tab w:val="num" w:pos="5040"/>
        </w:tabs>
        <w:ind w:left="5040" w:hanging="360"/>
      </w:pPr>
      <w:rPr>
        <w:rFonts w:ascii="Arial" w:hAnsi="Arial" w:hint="default"/>
      </w:rPr>
    </w:lvl>
    <w:lvl w:ilvl="7" w:tplc="C70C972A" w:tentative="1">
      <w:start w:val="1"/>
      <w:numFmt w:val="bullet"/>
      <w:lvlText w:val="•"/>
      <w:lvlJc w:val="left"/>
      <w:pPr>
        <w:tabs>
          <w:tab w:val="num" w:pos="5760"/>
        </w:tabs>
        <w:ind w:left="5760" w:hanging="360"/>
      </w:pPr>
      <w:rPr>
        <w:rFonts w:ascii="Arial" w:hAnsi="Arial" w:hint="default"/>
      </w:rPr>
    </w:lvl>
    <w:lvl w:ilvl="8" w:tplc="C2AA81D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12570A"/>
    <w:multiLevelType w:val="hybridMultilevel"/>
    <w:tmpl w:val="2EE426EC"/>
    <w:lvl w:ilvl="0" w:tplc="0F0E056A">
      <w:start w:val="1"/>
      <w:numFmt w:val="decimal"/>
      <w:lvlText w:val="%1."/>
      <w:lvlJc w:val="left"/>
      <w:pPr>
        <w:ind w:left="36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4DA75D8"/>
    <w:multiLevelType w:val="hybridMultilevel"/>
    <w:tmpl w:val="53065D7E"/>
    <w:lvl w:ilvl="0" w:tplc="27D8FD18">
      <w:start w:val="1"/>
      <w:numFmt w:val="bullet"/>
      <w:lvlText w:val="•"/>
      <w:lvlJc w:val="left"/>
      <w:pPr>
        <w:tabs>
          <w:tab w:val="num" w:pos="720"/>
        </w:tabs>
        <w:ind w:left="720" w:hanging="360"/>
      </w:pPr>
      <w:rPr>
        <w:rFonts w:ascii="Arial" w:hAnsi="Arial" w:hint="default"/>
      </w:rPr>
    </w:lvl>
    <w:lvl w:ilvl="1" w:tplc="242CF25E" w:tentative="1">
      <w:start w:val="1"/>
      <w:numFmt w:val="bullet"/>
      <w:lvlText w:val="•"/>
      <w:lvlJc w:val="left"/>
      <w:pPr>
        <w:tabs>
          <w:tab w:val="num" w:pos="1440"/>
        </w:tabs>
        <w:ind w:left="1440" w:hanging="360"/>
      </w:pPr>
      <w:rPr>
        <w:rFonts w:ascii="Arial" w:hAnsi="Arial" w:hint="default"/>
      </w:rPr>
    </w:lvl>
    <w:lvl w:ilvl="2" w:tplc="9966802E" w:tentative="1">
      <w:start w:val="1"/>
      <w:numFmt w:val="bullet"/>
      <w:lvlText w:val="•"/>
      <w:lvlJc w:val="left"/>
      <w:pPr>
        <w:tabs>
          <w:tab w:val="num" w:pos="2160"/>
        </w:tabs>
        <w:ind w:left="2160" w:hanging="360"/>
      </w:pPr>
      <w:rPr>
        <w:rFonts w:ascii="Arial" w:hAnsi="Arial" w:hint="default"/>
      </w:rPr>
    </w:lvl>
    <w:lvl w:ilvl="3" w:tplc="F70073A6" w:tentative="1">
      <w:start w:val="1"/>
      <w:numFmt w:val="bullet"/>
      <w:lvlText w:val="•"/>
      <w:lvlJc w:val="left"/>
      <w:pPr>
        <w:tabs>
          <w:tab w:val="num" w:pos="2880"/>
        </w:tabs>
        <w:ind w:left="2880" w:hanging="360"/>
      </w:pPr>
      <w:rPr>
        <w:rFonts w:ascii="Arial" w:hAnsi="Arial" w:hint="default"/>
      </w:rPr>
    </w:lvl>
    <w:lvl w:ilvl="4" w:tplc="2E723406" w:tentative="1">
      <w:start w:val="1"/>
      <w:numFmt w:val="bullet"/>
      <w:lvlText w:val="•"/>
      <w:lvlJc w:val="left"/>
      <w:pPr>
        <w:tabs>
          <w:tab w:val="num" w:pos="3600"/>
        </w:tabs>
        <w:ind w:left="3600" w:hanging="360"/>
      </w:pPr>
      <w:rPr>
        <w:rFonts w:ascii="Arial" w:hAnsi="Arial" w:hint="default"/>
      </w:rPr>
    </w:lvl>
    <w:lvl w:ilvl="5" w:tplc="24E4A34E" w:tentative="1">
      <w:start w:val="1"/>
      <w:numFmt w:val="bullet"/>
      <w:lvlText w:val="•"/>
      <w:lvlJc w:val="left"/>
      <w:pPr>
        <w:tabs>
          <w:tab w:val="num" w:pos="4320"/>
        </w:tabs>
        <w:ind w:left="4320" w:hanging="360"/>
      </w:pPr>
      <w:rPr>
        <w:rFonts w:ascii="Arial" w:hAnsi="Arial" w:hint="default"/>
      </w:rPr>
    </w:lvl>
    <w:lvl w:ilvl="6" w:tplc="6E682DEA" w:tentative="1">
      <w:start w:val="1"/>
      <w:numFmt w:val="bullet"/>
      <w:lvlText w:val="•"/>
      <w:lvlJc w:val="left"/>
      <w:pPr>
        <w:tabs>
          <w:tab w:val="num" w:pos="5040"/>
        </w:tabs>
        <w:ind w:left="5040" w:hanging="360"/>
      </w:pPr>
      <w:rPr>
        <w:rFonts w:ascii="Arial" w:hAnsi="Arial" w:hint="default"/>
      </w:rPr>
    </w:lvl>
    <w:lvl w:ilvl="7" w:tplc="B0C4D5D8" w:tentative="1">
      <w:start w:val="1"/>
      <w:numFmt w:val="bullet"/>
      <w:lvlText w:val="•"/>
      <w:lvlJc w:val="left"/>
      <w:pPr>
        <w:tabs>
          <w:tab w:val="num" w:pos="5760"/>
        </w:tabs>
        <w:ind w:left="5760" w:hanging="360"/>
      </w:pPr>
      <w:rPr>
        <w:rFonts w:ascii="Arial" w:hAnsi="Arial" w:hint="default"/>
      </w:rPr>
    </w:lvl>
    <w:lvl w:ilvl="8" w:tplc="40AE9D7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B450B"/>
    <w:multiLevelType w:val="hybridMultilevel"/>
    <w:tmpl w:val="FF4CA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8510A"/>
    <w:multiLevelType w:val="multilevel"/>
    <w:tmpl w:val="73CA71CA"/>
    <w:lvl w:ilvl="0">
      <w:start w:val="5"/>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FF7383"/>
    <w:multiLevelType w:val="hybridMultilevel"/>
    <w:tmpl w:val="690ED1A0"/>
    <w:lvl w:ilvl="0" w:tplc="CE7016C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025FF6"/>
    <w:multiLevelType w:val="hybridMultilevel"/>
    <w:tmpl w:val="C6D8D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7B4E4F"/>
    <w:multiLevelType w:val="multilevel"/>
    <w:tmpl w:val="6DB2A610"/>
    <w:lvl w:ilvl="0">
      <w:start w:val="5"/>
      <w:numFmt w:val="decimal"/>
      <w:lvlText w:val="%1."/>
      <w:lvlJc w:val="left"/>
      <w:pPr>
        <w:ind w:left="480" w:hanging="480"/>
      </w:pPr>
      <w:rPr>
        <w:rFonts w:hint="default"/>
        <w:color w:val="FFFFFF" w:themeColor="background1"/>
      </w:rPr>
    </w:lvl>
    <w:lvl w:ilvl="1">
      <w:start w:val="1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CF24860"/>
    <w:multiLevelType w:val="hybridMultilevel"/>
    <w:tmpl w:val="06E619E2"/>
    <w:lvl w:ilvl="0" w:tplc="52CE3530">
      <w:start w:val="1"/>
      <w:numFmt w:val="lowerRoman"/>
      <w:lvlText w:val="%1."/>
      <w:lvlJc w:val="righ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190018"/>
    <w:multiLevelType w:val="multilevel"/>
    <w:tmpl w:val="1062D1AA"/>
    <w:lvl w:ilvl="0">
      <w:start w:val="5"/>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F2A5E6D"/>
    <w:multiLevelType w:val="hybridMultilevel"/>
    <w:tmpl w:val="A3D81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011E80"/>
    <w:multiLevelType w:val="multilevel"/>
    <w:tmpl w:val="0252662E"/>
    <w:lvl w:ilvl="0">
      <w:start w:val="4"/>
      <w:numFmt w:val="decimal"/>
      <w:lvlText w:val="%1."/>
      <w:lvlJc w:val="left"/>
      <w:pPr>
        <w:ind w:left="360" w:hanging="360"/>
      </w:pPr>
      <w:rPr>
        <w:rFonts w:hint="default"/>
        <w:color w:val="FFFFFF" w:themeColor="background1"/>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0606ACB"/>
    <w:multiLevelType w:val="hybridMultilevel"/>
    <w:tmpl w:val="958485AE"/>
    <w:lvl w:ilvl="0" w:tplc="729E92A0">
      <w:start w:val="1"/>
      <w:numFmt w:val="decimal"/>
      <w:lvlText w:val="%1."/>
      <w:lvlJc w:val="left"/>
      <w:pPr>
        <w:ind w:left="1009" w:hanging="360"/>
      </w:pPr>
    </w:lvl>
    <w:lvl w:ilvl="1" w:tplc="041F0019" w:tentative="1">
      <w:start w:val="1"/>
      <w:numFmt w:val="lowerLetter"/>
      <w:lvlText w:val="%2."/>
      <w:lvlJc w:val="left"/>
      <w:pPr>
        <w:ind w:left="1729" w:hanging="360"/>
      </w:pPr>
    </w:lvl>
    <w:lvl w:ilvl="2" w:tplc="041F001B" w:tentative="1">
      <w:start w:val="1"/>
      <w:numFmt w:val="lowerRoman"/>
      <w:lvlText w:val="%3."/>
      <w:lvlJc w:val="right"/>
      <w:pPr>
        <w:ind w:left="2449" w:hanging="180"/>
      </w:pPr>
    </w:lvl>
    <w:lvl w:ilvl="3" w:tplc="041F000F" w:tentative="1">
      <w:start w:val="1"/>
      <w:numFmt w:val="decimal"/>
      <w:lvlText w:val="%4."/>
      <w:lvlJc w:val="left"/>
      <w:pPr>
        <w:ind w:left="3169" w:hanging="360"/>
      </w:pPr>
    </w:lvl>
    <w:lvl w:ilvl="4" w:tplc="041F0019" w:tentative="1">
      <w:start w:val="1"/>
      <w:numFmt w:val="lowerLetter"/>
      <w:lvlText w:val="%5."/>
      <w:lvlJc w:val="left"/>
      <w:pPr>
        <w:ind w:left="3889" w:hanging="360"/>
      </w:pPr>
    </w:lvl>
    <w:lvl w:ilvl="5" w:tplc="041F001B" w:tentative="1">
      <w:start w:val="1"/>
      <w:numFmt w:val="lowerRoman"/>
      <w:lvlText w:val="%6."/>
      <w:lvlJc w:val="right"/>
      <w:pPr>
        <w:ind w:left="4609" w:hanging="180"/>
      </w:pPr>
    </w:lvl>
    <w:lvl w:ilvl="6" w:tplc="041F000F" w:tentative="1">
      <w:start w:val="1"/>
      <w:numFmt w:val="decimal"/>
      <w:lvlText w:val="%7."/>
      <w:lvlJc w:val="left"/>
      <w:pPr>
        <w:ind w:left="5329" w:hanging="360"/>
      </w:pPr>
    </w:lvl>
    <w:lvl w:ilvl="7" w:tplc="041F0019" w:tentative="1">
      <w:start w:val="1"/>
      <w:numFmt w:val="lowerLetter"/>
      <w:lvlText w:val="%8."/>
      <w:lvlJc w:val="left"/>
      <w:pPr>
        <w:ind w:left="6049" w:hanging="360"/>
      </w:pPr>
    </w:lvl>
    <w:lvl w:ilvl="8" w:tplc="041F001B" w:tentative="1">
      <w:start w:val="1"/>
      <w:numFmt w:val="lowerRoman"/>
      <w:lvlText w:val="%9."/>
      <w:lvlJc w:val="right"/>
      <w:pPr>
        <w:ind w:left="6769" w:hanging="180"/>
      </w:pPr>
    </w:lvl>
  </w:abstractNum>
  <w:abstractNum w:abstractNumId="24" w15:restartNumberingAfterBreak="0">
    <w:nsid w:val="4189603E"/>
    <w:multiLevelType w:val="multilevel"/>
    <w:tmpl w:val="0B1A2624"/>
    <w:lvl w:ilvl="0">
      <w:start w:val="1"/>
      <w:numFmt w:val="decimal"/>
      <w:lvlText w:val="%1."/>
      <w:lvlJc w:val="left"/>
      <w:pPr>
        <w:tabs>
          <w:tab w:val="num" w:pos="576"/>
        </w:tabs>
        <w:ind w:firstLine="216"/>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5" w15:restartNumberingAfterBreak="0">
    <w:nsid w:val="46EE4C4C"/>
    <w:multiLevelType w:val="hybridMultilevel"/>
    <w:tmpl w:val="5CCA28E8"/>
    <w:lvl w:ilvl="0" w:tplc="DBB2DA18">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B2493B"/>
    <w:multiLevelType w:val="hybridMultilevel"/>
    <w:tmpl w:val="1FA8C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2A26A4"/>
    <w:multiLevelType w:val="multilevel"/>
    <w:tmpl w:val="B06CCB54"/>
    <w:lvl w:ilvl="0">
      <w:start w:val="1"/>
      <w:numFmt w:val="decimal"/>
      <w:lvlText w:val="%1."/>
      <w:lvlJc w:val="center"/>
      <w:pPr>
        <w:ind w:left="0" w:firstLine="0"/>
      </w:pPr>
      <w:rPr>
        <w:rFonts w:hint="default"/>
        <w:vanish/>
        <w:color w:val="FFFFFF" w:themeColor="background1"/>
        <w:spacing w:val="0"/>
        <w:position w:val="0"/>
      </w:rPr>
    </w:lvl>
    <w:lvl w:ilvl="1">
      <w:start w:val="1"/>
      <w:numFmt w:val="decimal"/>
      <w:isLgl/>
      <w:lvlText w:val="%1.%2."/>
      <w:lvlJc w:val="left"/>
      <w:pPr>
        <w:ind w:left="576" w:hanging="360"/>
      </w:pPr>
      <w:rPr>
        <w:rFonts w:hint="default"/>
        <w:i w:val="0"/>
      </w:rPr>
    </w:lvl>
    <w:lvl w:ilvl="2">
      <w:start w:val="1"/>
      <w:numFmt w:val="decimal"/>
      <w:isLgl/>
      <w:lvlText w:val="%1.%2.%3."/>
      <w:lvlJc w:val="left"/>
      <w:pPr>
        <w:ind w:left="1152" w:hanging="720"/>
      </w:pPr>
      <w:rPr>
        <w:rFonts w:hint="default"/>
        <w:i/>
      </w:rPr>
    </w:lvl>
    <w:lvl w:ilvl="3">
      <w:start w:val="1"/>
      <w:numFmt w:val="decimal"/>
      <w:isLgl/>
      <w:lvlText w:val="%1.%2.%3.%4."/>
      <w:lvlJc w:val="left"/>
      <w:pPr>
        <w:ind w:left="1368" w:hanging="720"/>
      </w:pPr>
      <w:rPr>
        <w:rFonts w:hint="default"/>
      </w:rPr>
    </w:lvl>
    <w:lvl w:ilvl="4">
      <w:start w:val="1"/>
      <w:numFmt w:val="decimal"/>
      <w:isLgl/>
      <w:lvlText w:val="%1.%2.%3.%4.%5."/>
      <w:lvlJc w:val="left"/>
      <w:pPr>
        <w:ind w:left="1944"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736" w:hanging="1440"/>
      </w:pPr>
      <w:rPr>
        <w:rFonts w:hint="default"/>
      </w:rPr>
    </w:lvl>
    <w:lvl w:ilvl="7">
      <w:start w:val="1"/>
      <w:numFmt w:val="decimal"/>
      <w:isLgl/>
      <w:lvlText w:val="%1.%2.%3.%4.%5.%6.%7.%8."/>
      <w:lvlJc w:val="left"/>
      <w:pPr>
        <w:ind w:left="2952" w:hanging="1440"/>
      </w:pPr>
      <w:rPr>
        <w:rFonts w:hint="default"/>
      </w:rPr>
    </w:lvl>
    <w:lvl w:ilvl="8">
      <w:start w:val="1"/>
      <w:numFmt w:val="decimal"/>
      <w:isLgl/>
      <w:lvlText w:val="%1.%2.%3.%4.%5.%6.%7.%8.%9."/>
      <w:lvlJc w:val="left"/>
      <w:pPr>
        <w:ind w:left="3528" w:hanging="1800"/>
      </w:pPr>
      <w:rPr>
        <w:rFonts w:hint="default"/>
      </w:rPr>
    </w:lvl>
  </w:abstractNum>
  <w:abstractNum w:abstractNumId="2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9004EB"/>
    <w:multiLevelType w:val="hybridMultilevel"/>
    <w:tmpl w:val="4110600A"/>
    <w:lvl w:ilvl="0" w:tplc="01A0AF86">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A47D22"/>
    <w:multiLevelType w:val="hybridMultilevel"/>
    <w:tmpl w:val="C73AA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FB4810"/>
    <w:multiLevelType w:val="multilevel"/>
    <w:tmpl w:val="3650F4BE"/>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rPr>
        <w:b w:val="0"/>
        <w:i w:val="0"/>
        <w:sz w:val="24"/>
        <w:szCs w:val="22"/>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3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15:restartNumberingAfterBreak="0">
    <w:nsid w:val="58770916"/>
    <w:multiLevelType w:val="hybridMultilevel"/>
    <w:tmpl w:val="5EDA2474"/>
    <w:lvl w:ilvl="0" w:tplc="02A26746">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3E4422"/>
    <w:multiLevelType w:val="multilevel"/>
    <w:tmpl w:val="F7C277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036439C"/>
    <w:multiLevelType w:val="hybridMultilevel"/>
    <w:tmpl w:val="3388679C"/>
    <w:lvl w:ilvl="0" w:tplc="29A4D740">
      <w:start w:val="5"/>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B57C3"/>
    <w:multiLevelType w:val="hybridMultilevel"/>
    <w:tmpl w:val="24A2B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8573CF"/>
    <w:multiLevelType w:val="multilevel"/>
    <w:tmpl w:val="04090025"/>
    <w:lvl w:ilvl="0">
      <w:start w:val="1"/>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73D6B92"/>
    <w:multiLevelType w:val="hybridMultilevel"/>
    <w:tmpl w:val="690ED1A0"/>
    <w:lvl w:ilvl="0" w:tplc="CE7016C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44945"/>
    <w:multiLevelType w:val="hybridMultilevel"/>
    <w:tmpl w:val="54641AEE"/>
    <w:lvl w:ilvl="0" w:tplc="1FE05F6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2" w15:restartNumberingAfterBreak="0">
    <w:nsid w:val="6F0148B3"/>
    <w:multiLevelType w:val="hybridMultilevel"/>
    <w:tmpl w:val="9B78C6A4"/>
    <w:lvl w:ilvl="0" w:tplc="F5AA37AC">
      <w:start w:val="1"/>
      <w:numFmt w:val="bullet"/>
      <w:lvlText w:val="•"/>
      <w:lvlJc w:val="left"/>
      <w:pPr>
        <w:tabs>
          <w:tab w:val="num" w:pos="720"/>
        </w:tabs>
        <w:ind w:left="720" w:hanging="360"/>
      </w:pPr>
      <w:rPr>
        <w:rFonts w:ascii="Arial" w:hAnsi="Arial" w:hint="default"/>
      </w:rPr>
    </w:lvl>
    <w:lvl w:ilvl="1" w:tplc="46DAA9D2" w:tentative="1">
      <w:start w:val="1"/>
      <w:numFmt w:val="bullet"/>
      <w:lvlText w:val="•"/>
      <w:lvlJc w:val="left"/>
      <w:pPr>
        <w:tabs>
          <w:tab w:val="num" w:pos="1440"/>
        </w:tabs>
        <w:ind w:left="1440" w:hanging="360"/>
      </w:pPr>
      <w:rPr>
        <w:rFonts w:ascii="Arial" w:hAnsi="Arial" w:hint="default"/>
      </w:rPr>
    </w:lvl>
    <w:lvl w:ilvl="2" w:tplc="904668DA" w:tentative="1">
      <w:start w:val="1"/>
      <w:numFmt w:val="bullet"/>
      <w:lvlText w:val="•"/>
      <w:lvlJc w:val="left"/>
      <w:pPr>
        <w:tabs>
          <w:tab w:val="num" w:pos="2160"/>
        </w:tabs>
        <w:ind w:left="2160" w:hanging="360"/>
      </w:pPr>
      <w:rPr>
        <w:rFonts w:ascii="Arial" w:hAnsi="Arial" w:hint="default"/>
      </w:rPr>
    </w:lvl>
    <w:lvl w:ilvl="3" w:tplc="F9B8C3D6" w:tentative="1">
      <w:start w:val="1"/>
      <w:numFmt w:val="bullet"/>
      <w:lvlText w:val="•"/>
      <w:lvlJc w:val="left"/>
      <w:pPr>
        <w:tabs>
          <w:tab w:val="num" w:pos="2880"/>
        </w:tabs>
        <w:ind w:left="2880" w:hanging="360"/>
      </w:pPr>
      <w:rPr>
        <w:rFonts w:ascii="Arial" w:hAnsi="Arial" w:hint="default"/>
      </w:rPr>
    </w:lvl>
    <w:lvl w:ilvl="4" w:tplc="A1A6C832" w:tentative="1">
      <w:start w:val="1"/>
      <w:numFmt w:val="bullet"/>
      <w:lvlText w:val="•"/>
      <w:lvlJc w:val="left"/>
      <w:pPr>
        <w:tabs>
          <w:tab w:val="num" w:pos="3600"/>
        </w:tabs>
        <w:ind w:left="3600" w:hanging="360"/>
      </w:pPr>
      <w:rPr>
        <w:rFonts w:ascii="Arial" w:hAnsi="Arial" w:hint="default"/>
      </w:rPr>
    </w:lvl>
    <w:lvl w:ilvl="5" w:tplc="AF8E4F1E" w:tentative="1">
      <w:start w:val="1"/>
      <w:numFmt w:val="bullet"/>
      <w:lvlText w:val="•"/>
      <w:lvlJc w:val="left"/>
      <w:pPr>
        <w:tabs>
          <w:tab w:val="num" w:pos="4320"/>
        </w:tabs>
        <w:ind w:left="4320" w:hanging="360"/>
      </w:pPr>
      <w:rPr>
        <w:rFonts w:ascii="Arial" w:hAnsi="Arial" w:hint="default"/>
      </w:rPr>
    </w:lvl>
    <w:lvl w:ilvl="6" w:tplc="BE18514A" w:tentative="1">
      <w:start w:val="1"/>
      <w:numFmt w:val="bullet"/>
      <w:lvlText w:val="•"/>
      <w:lvlJc w:val="left"/>
      <w:pPr>
        <w:tabs>
          <w:tab w:val="num" w:pos="5040"/>
        </w:tabs>
        <w:ind w:left="5040" w:hanging="360"/>
      </w:pPr>
      <w:rPr>
        <w:rFonts w:ascii="Arial" w:hAnsi="Arial" w:hint="default"/>
      </w:rPr>
    </w:lvl>
    <w:lvl w:ilvl="7" w:tplc="FAC29EC8" w:tentative="1">
      <w:start w:val="1"/>
      <w:numFmt w:val="bullet"/>
      <w:lvlText w:val="•"/>
      <w:lvlJc w:val="left"/>
      <w:pPr>
        <w:tabs>
          <w:tab w:val="num" w:pos="5760"/>
        </w:tabs>
        <w:ind w:left="5760" w:hanging="360"/>
      </w:pPr>
      <w:rPr>
        <w:rFonts w:ascii="Arial" w:hAnsi="Arial" w:hint="default"/>
      </w:rPr>
    </w:lvl>
    <w:lvl w:ilvl="8" w:tplc="C78499D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5C96EEE"/>
    <w:multiLevelType w:val="multilevel"/>
    <w:tmpl w:val="F5D6C16C"/>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62F2E7A"/>
    <w:multiLevelType w:val="multilevel"/>
    <w:tmpl w:val="B06CCB54"/>
    <w:lvl w:ilvl="0">
      <w:start w:val="1"/>
      <w:numFmt w:val="decimal"/>
      <w:lvlText w:val="%1."/>
      <w:lvlJc w:val="center"/>
      <w:pPr>
        <w:ind w:left="0" w:firstLine="0"/>
      </w:pPr>
      <w:rPr>
        <w:rFonts w:hint="default"/>
        <w:vanish/>
        <w:color w:val="FFFFFF" w:themeColor="background1"/>
        <w:spacing w:val="0"/>
        <w:position w:val="0"/>
      </w:rPr>
    </w:lvl>
    <w:lvl w:ilvl="1">
      <w:start w:val="1"/>
      <w:numFmt w:val="decimal"/>
      <w:isLgl/>
      <w:lvlText w:val="%1.%2."/>
      <w:lvlJc w:val="left"/>
      <w:pPr>
        <w:ind w:left="576" w:hanging="360"/>
      </w:pPr>
      <w:rPr>
        <w:rFonts w:hint="default"/>
        <w:i w:val="0"/>
      </w:rPr>
    </w:lvl>
    <w:lvl w:ilvl="2">
      <w:start w:val="1"/>
      <w:numFmt w:val="decimal"/>
      <w:isLgl/>
      <w:lvlText w:val="%1.%2.%3."/>
      <w:lvlJc w:val="left"/>
      <w:pPr>
        <w:ind w:left="1152" w:hanging="720"/>
      </w:pPr>
      <w:rPr>
        <w:rFonts w:hint="default"/>
        <w:i/>
      </w:rPr>
    </w:lvl>
    <w:lvl w:ilvl="3">
      <w:start w:val="1"/>
      <w:numFmt w:val="decimal"/>
      <w:isLgl/>
      <w:lvlText w:val="%1.%2.%3.%4."/>
      <w:lvlJc w:val="left"/>
      <w:pPr>
        <w:ind w:left="1368" w:hanging="720"/>
      </w:pPr>
      <w:rPr>
        <w:rFonts w:hint="default"/>
      </w:rPr>
    </w:lvl>
    <w:lvl w:ilvl="4">
      <w:start w:val="1"/>
      <w:numFmt w:val="decimal"/>
      <w:isLgl/>
      <w:lvlText w:val="%1.%2.%3.%4.%5."/>
      <w:lvlJc w:val="left"/>
      <w:pPr>
        <w:ind w:left="1944"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736" w:hanging="1440"/>
      </w:pPr>
      <w:rPr>
        <w:rFonts w:hint="default"/>
      </w:rPr>
    </w:lvl>
    <w:lvl w:ilvl="7">
      <w:start w:val="1"/>
      <w:numFmt w:val="decimal"/>
      <w:isLgl/>
      <w:lvlText w:val="%1.%2.%3.%4.%5.%6.%7.%8."/>
      <w:lvlJc w:val="left"/>
      <w:pPr>
        <w:ind w:left="2952" w:hanging="1440"/>
      </w:pPr>
      <w:rPr>
        <w:rFonts w:hint="default"/>
      </w:rPr>
    </w:lvl>
    <w:lvl w:ilvl="8">
      <w:start w:val="1"/>
      <w:numFmt w:val="decimal"/>
      <w:isLgl/>
      <w:lvlText w:val="%1.%2.%3.%4.%5.%6.%7.%8.%9."/>
      <w:lvlJc w:val="left"/>
      <w:pPr>
        <w:ind w:left="3528" w:hanging="1800"/>
      </w:pPr>
      <w:rPr>
        <w:rFonts w:hint="default"/>
      </w:rPr>
    </w:lvl>
  </w:abstractNum>
  <w:abstractNum w:abstractNumId="45" w15:restartNumberingAfterBreak="0">
    <w:nsid w:val="7CD2657B"/>
    <w:multiLevelType w:val="multilevel"/>
    <w:tmpl w:val="EEEC89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E816108"/>
    <w:multiLevelType w:val="multilevel"/>
    <w:tmpl w:val="367CC540"/>
    <w:lvl w:ilvl="0">
      <w:start w:val="5"/>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40"/>
  </w:num>
  <w:num w:numId="3">
    <w:abstractNumId w:val="11"/>
  </w:num>
  <w:num w:numId="4">
    <w:abstractNumId w:val="24"/>
  </w:num>
  <w:num w:numId="5">
    <w:abstractNumId w:val="32"/>
  </w:num>
  <w:num w:numId="6">
    <w:abstractNumId w:val="41"/>
  </w:num>
  <w:num w:numId="7">
    <w:abstractNumId w:val="28"/>
  </w:num>
  <w:num w:numId="8">
    <w:abstractNumId w:val="9"/>
  </w:num>
  <w:num w:numId="9">
    <w:abstractNumId w:val="23"/>
  </w:num>
  <w:num w:numId="10">
    <w:abstractNumId w:val="27"/>
  </w:num>
  <w:num w:numId="11">
    <w:abstractNumId w:val="5"/>
  </w:num>
  <w:num w:numId="12">
    <w:abstractNumId w:val="15"/>
  </w:num>
  <w:num w:numId="13">
    <w:abstractNumId w:val="35"/>
  </w:num>
  <w:num w:numId="14">
    <w:abstractNumId w:val="38"/>
  </w:num>
  <w:num w:numId="15">
    <w:abstractNumId w:val="26"/>
  </w:num>
  <w:num w:numId="16">
    <w:abstractNumId w:val="13"/>
  </w:num>
  <w:num w:numId="17">
    <w:abstractNumId w:val="22"/>
  </w:num>
  <w:num w:numId="18">
    <w:abstractNumId w:val="45"/>
  </w:num>
  <w:num w:numId="19">
    <w:abstractNumId w:val="43"/>
  </w:num>
  <w:num w:numId="20">
    <w:abstractNumId w:val="34"/>
  </w:num>
  <w:num w:numId="21">
    <w:abstractNumId w:val="29"/>
  </w:num>
  <w:num w:numId="22">
    <w:abstractNumId w:val="25"/>
  </w:num>
  <w:num w:numId="23">
    <w:abstractNumId w:val="37"/>
  </w:num>
  <w:num w:numId="24">
    <w:abstractNumId w:val="39"/>
  </w:num>
  <w:num w:numId="25">
    <w:abstractNumId w:val="4"/>
  </w:num>
  <w:num w:numId="26">
    <w:abstractNumId w:val="19"/>
  </w:num>
  <w:num w:numId="27">
    <w:abstractNumId w:val="1"/>
  </w:num>
  <w:num w:numId="28">
    <w:abstractNumId w:val="46"/>
  </w:num>
  <w:num w:numId="29">
    <w:abstractNumId w:val="14"/>
  </w:num>
  <w:num w:numId="30">
    <w:abstractNumId w:val="18"/>
  </w:num>
  <w:num w:numId="31">
    <w:abstractNumId w:val="44"/>
  </w:num>
  <w:num w:numId="32">
    <w:abstractNumId w:val="20"/>
  </w:num>
  <w:num w:numId="33">
    <w:abstractNumId w:val="33"/>
  </w:num>
  <w:num w:numId="34">
    <w:abstractNumId w:val="3"/>
  </w:num>
  <w:num w:numId="35">
    <w:abstractNumId w:val="8"/>
  </w:num>
  <w:num w:numId="36">
    <w:abstractNumId w:val="10"/>
  </w:num>
  <w:num w:numId="37">
    <w:abstractNumId w:val="42"/>
  </w:num>
  <w:num w:numId="38">
    <w:abstractNumId w:val="6"/>
  </w:num>
  <w:num w:numId="39">
    <w:abstractNumId w:val="21"/>
  </w:num>
  <w:num w:numId="40">
    <w:abstractNumId w:val="31"/>
  </w:num>
  <w:num w:numId="41">
    <w:abstractNumId w:val="0"/>
  </w:num>
  <w:num w:numId="42">
    <w:abstractNumId w:val="16"/>
  </w:num>
  <w:num w:numId="43">
    <w:abstractNumId w:val="36"/>
  </w:num>
  <w:num w:numId="44">
    <w:abstractNumId w:val="7"/>
  </w:num>
  <w:num w:numId="45">
    <w:abstractNumId w:val="2"/>
  </w:num>
  <w:num w:numId="46">
    <w:abstractNumId w:val="30"/>
  </w:num>
  <w:num w:numId="47">
    <w:abstractNumId w:val="12"/>
  </w:num>
  <w:numIdMacAtCleanup w:val="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engiz Acarturk">
    <w15:presenceInfo w15:providerId="Windows Live" w15:userId="cc19e81179689a1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SystemFonts/>
  <w:mirrorMargins/>
  <w:proofState w:spelling="clean" w:grammar="clean"/>
  <w:trackRevisions/>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rwUAXDuwMywAAAA="/>
  </w:docVars>
  <w:rsids>
    <w:rsidRoot w:val="009303D9"/>
    <w:rsid w:val="00003842"/>
    <w:rsid w:val="000038FF"/>
    <w:rsid w:val="00005676"/>
    <w:rsid w:val="00006575"/>
    <w:rsid w:val="00007D9E"/>
    <w:rsid w:val="00012AE8"/>
    <w:rsid w:val="0001385F"/>
    <w:rsid w:val="000154D8"/>
    <w:rsid w:val="00015A03"/>
    <w:rsid w:val="000163CE"/>
    <w:rsid w:val="00016464"/>
    <w:rsid w:val="00016D4E"/>
    <w:rsid w:val="00020CF0"/>
    <w:rsid w:val="0002102B"/>
    <w:rsid w:val="000213ED"/>
    <w:rsid w:val="00021A24"/>
    <w:rsid w:val="00021CCB"/>
    <w:rsid w:val="00022559"/>
    <w:rsid w:val="00022FE3"/>
    <w:rsid w:val="000233D9"/>
    <w:rsid w:val="00023C29"/>
    <w:rsid w:val="00023FA2"/>
    <w:rsid w:val="00024561"/>
    <w:rsid w:val="00024E15"/>
    <w:rsid w:val="00025593"/>
    <w:rsid w:val="00025B97"/>
    <w:rsid w:val="00025F99"/>
    <w:rsid w:val="000269B6"/>
    <w:rsid w:val="0003025B"/>
    <w:rsid w:val="0003059A"/>
    <w:rsid w:val="00034D50"/>
    <w:rsid w:val="0003587A"/>
    <w:rsid w:val="0003674A"/>
    <w:rsid w:val="000369FB"/>
    <w:rsid w:val="00036A37"/>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974"/>
    <w:rsid w:val="00057F23"/>
    <w:rsid w:val="00060615"/>
    <w:rsid w:val="0006090E"/>
    <w:rsid w:val="00060C29"/>
    <w:rsid w:val="00061D38"/>
    <w:rsid w:val="000632B2"/>
    <w:rsid w:val="00065B25"/>
    <w:rsid w:val="0006637D"/>
    <w:rsid w:val="0006684A"/>
    <w:rsid w:val="0007002A"/>
    <w:rsid w:val="00071A42"/>
    <w:rsid w:val="0007205A"/>
    <w:rsid w:val="00074416"/>
    <w:rsid w:val="00074827"/>
    <w:rsid w:val="0007649D"/>
    <w:rsid w:val="000768C7"/>
    <w:rsid w:val="000809B9"/>
    <w:rsid w:val="0008220A"/>
    <w:rsid w:val="00082358"/>
    <w:rsid w:val="00082D08"/>
    <w:rsid w:val="000842C2"/>
    <w:rsid w:val="0008435F"/>
    <w:rsid w:val="00084476"/>
    <w:rsid w:val="000859FF"/>
    <w:rsid w:val="0008683B"/>
    <w:rsid w:val="00086F85"/>
    <w:rsid w:val="000901A5"/>
    <w:rsid w:val="00090BD4"/>
    <w:rsid w:val="00091C87"/>
    <w:rsid w:val="00091E7E"/>
    <w:rsid w:val="00093C38"/>
    <w:rsid w:val="0009447A"/>
    <w:rsid w:val="0009553B"/>
    <w:rsid w:val="000963E6"/>
    <w:rsid w:val="00097862"/>
    <w:rsid w:val="000A043A"/>
    <w:rsid w:val="000A0D72"/>
    <w:rsid w:val="000A113F"/>
    <w:rsid w:val="000A2F19"/>
    <w:rsid w:val="000A44A4"/>
    <w:rsid w:val="000A49FF"/>
    <w:rsid w:val="000A4F5E"/>
    <w:rsid w:val="000A6E58"/>
    <w:rsid w:val="000A6E8E"/>
    <w:rsid w:val="000B0877"/>
    <w:rsid w:val="000B2D9D"/>
    <w:rsid w:val="000B42D9"/>
    <w:rsid w:val="000B553C"/>
    <w:rsid w:val="000B6147"/>
    <w:rsid w:val="000B6917"/>
    <w:rsid w:val="000B6F66"/>
    <w:rsid w:val="000B6FD3"/>
    <w:rsid w:val="000B747F"/>
    <w:rsid w:val="000B754B"/>
    <w:rsid w:val="000B7E6A"/>
    <w:rsid w:val="000C0AD1"/>
    <w:rsid w:val="000C11D9"/>
    <w:rsid w:val="000C2602"/>
    <w:rsid w:val="000C4F04"/>
    <w:rsid w:val="000C697D"/>
    <w:rsid w:val="000D1316"/>
    <w:rsid w:val="000D558E"/>
    <w:rsid w:val="000D68CE"/>
    <w:rsid w:val="000E368A"/>
    <w:rsid w:val="000E390C"/>
    <w:rsid w:val="000E40B7"/>
    <w:rsid w:val="000E6A41"/>
    <w:rsid w:val="000E6CD2"/>
    <w:rsid w:val="000E72E4"/>
    <w:rsid w:val="000E777D"/>
    <w:rsid w:val="000F00BB"/>
    <w:rsid w:val="000F050F"/>
    <w:rsid w:val="000F176F"/>
    <w:rsid w:val="000F2F7E"/>
    <w:rsid w:val="000F36CE"/>
    <w:rsid w:val="000F4274"/>
    <w:rsid w:val="000F6EA4"/>
    <w:rsid w:val="000F7A31"/>
    <w:rsid w:val="001005AA"/>
    <w:rsid w:val="00101F67"/>
    <w:rsid w:val="00103D8F"/>
    <w:rsid w:val="001055A2"/>
    <w:rsid w:val="00110564"/>
    <w:rsid w:val="00110A17"/>
    <w:rsid w:val="00110D25"/>
    <w:rsid w:val="00110FF2"/>
    <w:rsid w:val="0011224C"/>
    <w:rsid w:val="0011373A"/>
    <w:rsid w:val="001138ED"/>
    <w:rsid w:val="00114B0C"/>
    <w:rsid w:val="00114EF3"/>
    <w:rsid w:val="00115316"/>
    <w:rsid w:val="00115BE2"/>
    <w:rsid w:val="001179A8"/>
    <w:rsid w:val="00124FF5"/>
    <w:rsid w:val="0012574F"/>
    <w:rsid w:val="0012598D"/>
    <w:rsid w:val="001271E3"/>
    <w:rsid w:val="00127A7A"/>
    <w:rsid w:val="00130C3D"/>
    <w:rsid w:val="00131A91"/>
    <w:rsid w:val="00132BA8"/>
    <w:rsid w:val="00133501"/>
    <w:rsid w:val="001337F6"/>
    <w:rsid w:val="00134C64"/>
    <w:rsid w:val="00136FCF"/>
    <w:rsid w:val="00137097"/>
    <w:rsid w:val="0013734D"/>
    <w:rsid w:val="00140521"/>
    <w:rsid w:val="001414E1"/>
    <w:rsid w:val="001426FE"/>
    <w:rsid w:val="00143325"/>
    <w:rsid w:val="00144359"/>
    <w:rsid w:val="00145C85"/>
    <w:rsid w:val="00147C83"/>
    <w:rsid w:val="00151606"/>
    <w:rsid w:val="00152D9F"/>
    <w:rsid w:val="00153F19"/>
    <w:rsid w:val="00154FF4"/>
    <w:rsid w:val="001608FE"/>
    <w:rsid w:val="00161522"/>
    <w:rsid w:val="00161F7A"/>
    <w:rsid w:val="00162C74"/>
    <w:rsid w:val="00163BA1"/>
    <w:rsid w:val="001660F7"/>
    <w:rsid w:val="00166A18"/>
    <w:rsid w:val="00174B1A"/>
    <w:rsid w:val="00174FC9"/>
    <w:rsid w:val="00176022"/>
    <w:rsid w:val="00177C4F"/>
    <w:rsid w:val="0018027B"/>
    <w:rsid w:val="00180737"/>
    <w:rsid w:val="00181612"/>
    <w:rsid w:val="001823D3"/>
    <w:rsid w:val="00183521"/>
    <w:rsid w:val="00183FB0"/>
    <w:rsid w:val="001849F0"/>
    <w:rsid w:val="00184EF9"/>
    <w:rsid w:val="00185647"/>
    <w:rsid w:val="00185A7C"/>
    <w:rsid w:val="00185E88"/>
    <w:rsid w:val="00186106"/>
    <w:rsid w:val="001872F7"/>
    <w:rsid w:val="00191F65"/>
    <w:rsid w:val="00193871"/>
    <w:rsid w:val="001939BC"/>
    <w:rsid w:val="00194701"/>
    <w:rsid w:val="00195E87"/>
    <w:rsid w:val="00197E2F"/>
    <w:rsid w:val="001A03C7"/>
    <w:rsid w:val="001A1D4A"/>
    <w:rsid w:val="001A2B8F"/>
    <w:rsid w:val="001A2EFD"/>
    <w:rsid w:val="001A367A"/>
    <w:rsid w:val="001A6BEC"/>
    <w:rsid w:val="001A78E7"/>
    <w:rsid w:val="001B0DB4"/>
    <w:rsid w:val="001B1406"/>
    <w:rsid w:val="001B550C"/>
    <w:rsid w:val="001B5EB8"/>
    <w:rsid w:val="001B67DC"/>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E22E6"/>
    <w:rsid w:val="001E273F"/>
    <w:rsid w:val="001E39AA"/>
    <w:rsid w:val="001E42A3"/>
    <w:rsid w:val="001E4DCB"/>
    <w:rsid w:val="001E558B"/>
    <w:rsid w:val="001E5E7B"/>
    <w:rsid w:val="001E6A50"/>
    <w:rsid w:val="001F0488"/>
    <w:rsid w:val="001F175E"/>
    <w:rsid w:val="001F2B3A"/>
    <w:rsid w:val="001F45DB"/>
    <w:rsid w:val="001F7343"/>
    <w:rsid w:val="001F73BD"/>
    <w:rsid w:val="001F7DCC"/>
    <w:rsid w:val="00200301"/>
    <w:rsid w:val="00201225"/>
    <w:rsid w:val="00201260"/>
    <w:rsid w:val="0020188F"/>
    <w:rsid w:val="00201A4C"/>
    <w:rsid w:val="00201C2E"/>
    <w:rsid w:val="002025E6"/>
    <w:rsid w:val="002049A1"/>
    <w:rsid w:val="002063C0"/>
    <w:rsid w:val="0020694D"/>
    <w:rsid w:val="00206A8B"/>
    <w:rsid w:val="002101E1"/>
    <w:rsid w:val="00211AE6"/>
    <w:rsid w:val="00214B7B"/>
    <w:rsid w:val="0021563E"/>
    <w:rsid w:val="0021640F"/>
    <w:rsid w:val="00216905"/>
    <w:rsid w:val="00216ED4"/>
    <w:rsid w:val="00217214"/>
    <w:rsid w:val="00217820"/>
    <w:rsid w:val="00217BDB"/>
    <w:rsid w:val="00217FB6"/>
    <w:rsid w:val="00220961"/>
    <w:rsid w:val="00223992"/>
    <w:rsid w:val="00224249"/>
    <w:rsid w:val="002254A9"/>
    <w:rsid w:val="002260C5"/>
    <w:rsid w:val="00227701"/>
    <w:rsid w:val="00227C64"/>
    <w:rsid w:val="00230F3D"/>
    <w:rsid w:val="002317FE"/>
    <w:rsid w:val="0023205A"/>
    <w:rsid w:val="0023206C"/>
    <w:rsid w:val="00232701"/>
    <w:rsid w:val="00232733"/>
    <w:rsid w:val="002327DF"/>
    <w:rsid w:val="00233BE2"/>
    <w:rsid w:val="00233DAB"/>
    <w:rsid w:val="002356EB"/>
    <w:rsid w:val="00236C71"/>
    <w:rsid w:val="00237D18"/>
    <w:rsid w:val="00243811"/>
    <w:rsid w:val="0024398D"/>
    <w:rsid w:val="00244A97"/>
    <w:rsid w:val="0024619B"/>
    <w:rsid w:val="002503B4"/>
    <w:rsid w:val="00250BE3"/>
    <w:rsid w:val="00251B79"/>
    <w:rsid w:val="00251C2B"/>
    <w:rsid w:val="002532F6"/>
    <w:rsid w:val="00256B40"/>
    <w:rsid w:val="0025729A"/>
    <w:rsid w:val="00262027"/>
    <w:rsid w:val="002621BB"/>
    <w:rsid w:val="00262907"/>
    <w:rsid w:val="00264FD3"/>
    <w:rsid w:val="00265FC3"/>
    <w:rsid w:val="002707E2"/>
    <w:rsid w:val="00270BC8"/>
    <w:rsid w:val="00271E90"/>
    <w:rsid w:val="00273D08"/>
    <w:rsid w:val="002753AD"/>
    <w:rsid w:val="002756AD"/>
    <w:rsid w:val="002777E8"/>
    <w:rsid w:val="0028072C"/>
    <w:rsid w:val="00281A56"/>
    <w:rsid w:val="00282F20"/>
    <w:rsid w:val="00283E57"/>
    <w:rsid w:val="00284B32"/>
    <w:rsid w:val="00284E94"/>
    <w:rsid w:val="00285128"/>
    <w:rsid w:val="00285952"/>
    <w:rsid w:val="002872BF"/>
    <w:rsid w:val="00290695"/>
    <w:rsid w:val="00290C86"/>
    <w:rsid w:val="002916E8"/>
    <w:rsid w:val="00292574"/>
    <w:rsid w:val="00292EDB"/>
    <w:rsid w:val="00297CF4"/>
    <w:rsid w:val="002A0657"/>
    <w:rsid w:val="002A06D8"/>
    <w:rsid w:val="002A3764"/>
    <w:rsid w:val="002A4676"/>
    <w:rsid w:val="002A6A77"/>
    <w:rsid w:val="002B061F"/>
    <w:rsid w:val="002B11FE"/>
    <w:rsid w:val="002B1237"/>
    <w:rsid w:val="002B21DA"/>
    <w:rsid w:val="002B241C"/>
    <w:rsid w:val="002B2441"/>
    <w:rsid w:val="002B31A1"/>
    <w:rsid w:val="002B61BE"/>
    <w:rsid w:val="002B6812"/>
    <w:rsid w:val="002B6FAF"/>
    <w:rsid w:val="002B70E4"/>
    <w:rsid w:val="002B7A19"/>
    <w:rsid w:val="002C02F8"/>
    <w:rsid w:val="002C07B3"/>
    <w:rsid w:val="002C22FF"/>
    <w:rsid w:val="002C3595"/>
    <w:rsid w:val="002C3BD6"/>
    <w:rsid w:val="002C4A7D"/>
    <w:rsid w:val="002C4DBE"/>
    <w:rsid w:val="002C5523"/>
    <w:rsid w:val="002C5710"/>
    <w:rsid w:val="002C5C7B"/>
    <w:rsid w:val="002C62BA"/>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300C1B"/>
    <w:rsid w:val="00300C45"/>
    <w:rsid w:val="00301120"/>
    <w:rsid w:val="00304395"/>
    <w:rsid w:val="003043F4"/>
    <w:rsid w:val="00304672"/>
    <w:rsid w:val="00304BD6"/>
    <w:rsid w:val="00304C39"/>
    <w:rsid w:val="00306285"/>
    <w:rsid w:val="00310A91"/>
    <w:rsid w:val="00312748"/>
    <w:rsid w:val="00312A42"/>
    <w:rsid w:val="00312DC7"/>
    <w:rsid w:val="00314396"/>
    <w:rsid w:val="00314B4C"/>
    <w:rsid w:val="003151CC"/>
    <w:rsid w:val="00316724"/>
    <w:rsid w:val="00316E6A"/>
    <w:rsid w:val="00317F3C"/>
    <w:rsid w:val="003205AF"/>
    <w:rsid w:val="003216C1"/>
    <w:rsid w:val="00321F41"/>
    <w:rsid w:val="003222BD"/>
    <w:rsid w:val="003224DD"/>
    <w:rsid w:val="00322AE8"/>
    <w:rsid w:val="00324D3D"/>
    <w:rsid w:val="0032621D"/>
    <w:rsid w:val="00327515"/>
    <w:rsid w:val="00330C42"/>
    <w:rsid w:val="0033102F"/>
    <w:rsid w:val="00331729"/>
    <w:rsid w:val="003322BC"/>
    <w:rsid w:val="0033254A"/>
    <w:rsid w:val="0033551B"/>
    <w:rsid w:val="00335BD1"/>
    <w:rsid w:val="00335CD5"/>
    <w:rsid w:val="003362AC"/>
    <w:rsid w:val="00340336"/>
    <w:rsid w:val="003405E0"/>
    <w:rsid w:val="003407BB"/>
    <w:rsid w:val="00343180"/>
    <w:rsid w:val="00343E79"/>
    <w:rsid w:val="00344669"/>
    <w:rsid w:val="003525AB"/>
    <w:rsid w:val="003527F8"/>
    <w:rsid w:val="0035359F"/>
    <w:rsid w:val="0035362A"/>
    <w:rsid w:val="00354550"/>
    <w:rsid w:val="00354CD0"/>
    <w:rsid w:val="003555B1"/>
    <w:rsid w:val="00361F25"/>
    <w:rsid w:val="00362A81"/>
    <w:rsid w:val="003647AC"/>
    <w:rsid w:val="00364D13"/>
    <w:rsid w:val="003650AC"/>
    <w:rsid w:val="00365A5C"/>
    <w:rsid w:val="00365A92"/>
    <w:rsid w:val="00370C84"/>
    <w:rsid w:val="003714C7"/>
    <w:rsid w:val="0037167E"/>
    <w:rsid w:val="00372927"/>
    <w:rsid w:val="00373611"/>
    <w:rsid w:val="003748EA"/>
    <w:rsid w:val="00374BEB"/>
    <w:rsid w:val="0037531D"/>
    <w:rsid w:val="00375639"/>
    <w:rsid w:val="00375B30"/>
    <w:rsid w:val="003762B7"/>
    <w:rsid w:val="003767E5"/>
    <w:rsid w:val="00376DFB"/>
    <w:rsid w:val="00376F04"/>
    <w:rsid w:val="00380C36"/>
    <w:rsid w:val="0038203E"/>
    <w:rsid w:val="003839F8"/>
    <w:rsid w:val="003847D6"/>
    <w:rsid w:val="003848EF"/>
    <w:rsid w:val="00384E05"/>
    <w:rsid w:val="00385067"/>
    <w:rsid w:val="00385E00"/>
    <w:rsid w:val="003862F9"/>
    <w:rsid w:val="003874C3"/>
    <w:rsid w:val="00387E10"/>
    <w:rsid w:val="00390C78"/>
    <w:rsid w:val="00392EFF"/>
    <w:rsid w:val="003954E8"/>
    <w:rsid w:val="003955E2"/>
    <w:rsid w:val="00395EA9"/>
    <w:rsid w:val="00397778"/>
    <w:rsid w:val="003A0AC2"/>
    <w:rsid w:val="003A19E2"/>
    <w:rsid w:val="003A1B24"/>
    <w:rsid w:val="003A4845"/>
    <w:rsid w:val="003A5D57"/>
    <w:rsid w:val="003A6CBE"/>
    <w:rsid w:val="003B0FD0"/>
    <w:rsid w:val="003B2596"/>
    <w:rsid w:val="003B3681"/>
    <w:rsid w:val="003B5411"/>
    <w:rsid w:val="003B5DAA"/>
    <w:rsid w:val="003B6653"/>
    <w:rsid w:val="003B78ED"/>
    <w:rsid w:val="003C004F"/>
    <w:rsid w:val="003C00A8"/>
    <w:rsid w:val="003C2D55"/>
    <w:rsid w:val="003C4AAD"/>
    <w:rsid w:val="003C531E"/>
    <w:rsid w:val="003C55B4"/>
    <w:rsid w:val="003C5850"/>
    <w:rsid w:val="003C6A0C"/>
    <w:rsid w:val="003C7AD6"/>
    <w:rsid w:val="003C7CE6"/>
    <w:rsid w:val="003C7E81"/>
    <w:rsid w:val="003D0066"/>
    <w:rsid w:val="003D70AF"/>
    <w:rsid w:val="003D7D57"/>
    <w:rsid w:val="003E08FD"/>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F79"/>
    <w:rsid w:val="00405030"/>
    <w:rsid w:val="00405CF6"/>
    <w:rsid w:val="0040644F"/>
    <w:rsid w:val="00406B9F"/>
    <w:rsid w:val="0041211C"/>
    <w:rsid w:val="004163BA"/>
    <w:rsid w:val="0041664A"/>
    <w:rsid w:val="0041726E"/>
    <w:rsid w:val="00421432"/>
    <w:rsid w:val="00421B47"/>
    <w:rsid w:val="004222F7"/>
    <w:rsid w:val="0042289B"/>
    <w:rsid w:val="00423F37"/>
    <w:rsid w:val="00427803"/>
    <w:rsid w:val="004308DB"/>
    <w:rsid w:val="00433144"/>
    <w:rsid w:val="004331FB"/>
    <w:rsid w:val="00435679"/>
    <w:rsid w:val="004362AB"/>
    <w:rsid w:val="00437FCC"/>
    <w:rsid w:val="00440633"/>
    <w:rsid w:val="00441446"/>
    <w:rsid w:val="004423C0"/>
    <w:rsid w:val="00443B60"/>
    <w:rsid w:val="004454F8"/>
    <w:rsid w:val="0044677F"/>
    <w:rsid w:val="00446C58"/>
    <w:rsid w:val="004473F1"/>
    <w:rsid w:val="00447680"/>
    <w:rsid w:val="00447B58"/>
    <w:rsid w:val="004546F0"/>
    <w:rsid w:val="00455DE0"/>
    <w:rsid w:val="00456220"/>
    <w:rsid w:val="004574B0"/>
    <w:rsid w:val="00460229"/>
    <w:rsid w:val="004609AC"/>
    <w:rsid w:val="00460D75"/>
    <w:rsid w:val="004619B0"/>
    <w:rsid w:val="00461B47"/>
    <w:rsid w:val="00462EDF"/>
    <w:rsid w:val="00463212"/>
    <w:rsid w:val="0046489A"/>
    <w:rsid w:val="004650B6"/>
    <w:rsid w:val="0046587C"/>
    <w:rsid w:val="00466164"/>
    <w:rsid w:val="0047059A"/>
    <w:rsid w:val="0047290D"/>
    <w:rsid w:val="00472C90"/>
    <w:rsid w:val="00474000"/>
    <w:rsid w:val="00475417"/>
    <w:rsid w:val="00480138"/>
    <w:rsid w:val="004805E0"/>
    <w:rsid w:val="00481A69"/>
    <w:rsid w:val="00481ADA"/>
    <w:rsid w:val="00483AFC"/>
    <w:rsid w:val="004844BB"/>
    <w:rsid w:val="00484BDD"/>
    <w:rsid w:val="00485181"/>
    <w:rsid w:val="00485F31"/>
    <w:rsid w:val="00486AE1"/>
    <w:rsid w:val="0049045F"/>
    <w:rsid w:val="004908BD"/>
    <w:rsid w:val="00490915"/>
    <w:rsid w:val="00490A1C"/>
    <w:rsid w:val="00490F44"/>
    <w:rsid w:val="004913E2"/>
    <w:rsid w:val="00492778"/>
    <w:rsid w:val="004933FE"/>
    <w:rsid w:val="00495D05"/>
    <w:rsid w:val="0049698D"/>
    <w:rsid w:val="00496A13"/>
    <w:rsid w:val="00496F2A"/>
    <w:rsid w:val="004A0C76"/>
    <w:rsid w:val="004A19D4"/>
    <w:rsid w:val="004A1C0D"/>
    <w:rsid w:val="004A1E11"/>
    <w:rsid w:val="004A463C"/>
    <w:rsid w:val="004A4CF3"/>
    <w:rsid w:val="004A4F57"/>
    <w:rsid w:val="004A60C3"/>
    <w:rsid w:val="004A6326"/>
    <w:rsid w:val="004A6DFC"/>
    <w:rsid w:val="004A6F1F"/>
    <w:rsid w:val="004A7393"/>
    <w:rsid w:val="004A741B"/>
    <w:rsid w:val="004B110D"/>
    <w:rsid w:val="004B4274"/>
    <w:rsid w:val="004B42F9"/>
    <w:rsid w:val="004B5140"/>
    <w:rsid w:val="004B5284"/>
    <w:rsid w:val="004B52EA"/>
    <w:rsid w:val="004B55FF"/>
    <w:rsid w:val="004C0100"/>
    <w:rsid w:val="004C06A0"/>
    <w:rsid w:val="004C0BE3"/>
    <w:rsid w:val="004C2065"/>
    <w:rsid w:val="004C3078"/>
    <w:rsid w:val="004C4306"/>
    <w:rsid w:val="004C5EBB"/>
    <w:rsid w:val="004C6563"/>
    <w:rsid w:val="004C7007"/>
    <w:rsid w:val="004C75D5"/>
    <w:rsid w:val="004C7D1B"/>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F049F"/>
    <w:rsid w:val="004F1770"/>
    <w:rsid w:val="004F25AD"/>
    <w:rsid w:val="004F293E"/>
    <w:rsid w:val="004F2B30"/>
    <w:rsid w:val="004F361D"/>
    <w:rsid w:val="004F398E"/>
    <w:rsid w:val="004F6659"/>
    <w:rsid w:val="004F6A3C"/>
    <w:rsid w:val="004F6DCD"/>
    <w:rsid w:val="004F7114"/>
    <w:rsid w:val="005005F0"/>
    <w:rsid w:val="00501A71"/>
    <w:rsid w:val="00502B06"/>
    <w:rsid w:val="00503CB1"/>
    <w:rsid w:val="00504475"/>
    <w:rsid w:val="00504CDA"/>
    <w:rsid w:val="005052CA"/>
    <w:rsid w:val="00506D44"/>
    <w:rsid w:val="005111F0"/>
    <w:rsid w:val="00512ABE"/>
    <w:rsid w:val="00513CAB"/>
    <w:rsid w:val="00513D16"/>
    <w:rsid w:val="00515AB1"/>
    <w:rsid w:val="00516439"/>
    <w:rsid w:val="00516632"/>
    <w:rsid w:val="00520096"/>
    <w:rsid w:val="00520CA7"/>
    <w:rsid w:val="00521349"/>
    <w:rsid w:val="005217A2"/>
    <w:rsid w:val="00522728"/>
    <w:rsid w:val="005229EB"/>
    <w:rsid w:val="00523650"/>
    <w:rsid w:val="0052738F"/>
    <w:rsid w:val="005304B1"/>
    <w:rsid w:val="00531C30"/>
    <w:rsid w:val="005326E9"/>
    <w:rsid w:val="00532E56"/>
    <w:rsid w:val="00534C23"/>
    <w:rsid w:val="00535157"/>
    <w:rsid w:val="00536551"/>
    <w:rsid w:val="00537901"/>
    <w:rsid w:val="00537E74"/>
    <w:rsid w:val="0054028D"/>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531F"/>
    <w:rsid w:val="00555832"/>
    <w:rsid w:val="00556115"/>
    <w:rsid w:val="00561887"/>
    <w:rsid w:val="00563280"/>
    <w:rsid w:val="005665A9"/>
    <w:rsid w:val="00567B52"/>
    <w:rsid w:val="00572920"/>
    <w:rsid w:val="005736DE"/>
    <w:rsid w:val="00574323"/>
    <w:rsid w:val="005757DF"/>
    <w:rsid w:val="00575BCA"/>
    <w:rsid w:val="005813BA"/>
    <w:rsid w:val="005820C8"/>
    <w:rsid w:val="00582234"/>
    <w:rsid w:val="00582926"/>
    <w:rsid w:val="00582F7F"/>
    <w:rsid w:val="00583985"/>
    <w:rsid w:val="00584234"/>
    <w:rsid w:val="00586445"/>
    <w:rsid w:val="00586959"/>
    <w:rsid w:val="0059048F"/>
    <w:rsid w:val="0059098C"/>
    <w:rsid w:val="00590AC9"/>
    <w:rsid w:val="00591ECE"/>
    <w:rsid w:val="0059274B"/>
    <w:rsid w:val="00592F70"/>
    <w:rsid w:val="0059326A"/>
    <w:rsid w:val="00593333"/>
    <w:rsid w:val="005949C5"/>
    <w:rsid w:val="00594AF3"/>
    <w:rsid w:val="005958B8"/>
    <w:rsid w:val="00595F94"/>
    <w:rsid w:val="005963A9"/>
    <w:rsid w:val="00597BCB"/>
    <w:rsid w:val="005A2521"/>
    <w:rsid w:val="005A27B5"/>
    <w:rsid w:val="005A2AA2"/>
    <w:rsid w:val="005A3057"/>
    <w:rsid w:val="005A65D7"/>
    <w:rsid w:val="005A6DBB"/>
    <w:rsid w:val="005B0344"/>
    <w:rsid w:val="005B17F7"/>
    <w:rsid w:val="005B1F93"/>
    <w:rsid w:val="005B2574"/>
    <w:rsid w:val="005B37EA"/>
    <w:rsid w:val="005B399D"/>
    <w:rsid w:val="005B520E"/>
    <w:rsid w:val="005B605A"/>
    <w:rsid w:val="005B6738"/>
    <w:rsid w:val="005B6B8B"/>
    <w:rsid w:val="005C1DAF"/>
    <w:rsid w:val="005C3F2F"/>
    <w:rsid w:val="005C4037"/>
    <w:rsid w:val="005D1787"/>
    <w:rsid w:val="005D1DC5"/>
    <w:rsid w:val="005D37A1"/>
    <w:rsid w:val="005D4438"/>
    <w:rsid w:val="005D476B"/>
    <w:rsid w:val="005D5DE6"/>
    <w:rsid w:val="005D7F8A"/>
    <w:rsid w:val="005E1C3F"/>
    <w:rsid w:val="005E2800"/>
    <w:rsid w:val="005E4DCD"/>
    <w:rsid w:val="005E5F03"/>
    <w:rsid w:val="005E68CA"/>
    <w:rsid w:val="005E7B8D"/>
    <w:rsid w:val="005F2969"/>
    <w:rsid w:val="005F3298"/>
    <w:rsid w:val="005F503D"/>
    <w:rsid w:val="005F5929"/>
    <w:rsid w:val="005F6055"/>
    <w:rsid w:val="005F7378"/>
    <w:rsid w:val="00602478"/>
    <w:rsid w:val="00602597"/>
    <w:rsid w:val="00602CE6"/>
    <w:rsid w:val="006039DE"/>
    <w:rsid w:val="00604E24"/>
    <w:rsid w:val="00605862"/>
    <w:rsid w:val="00605AB3"/>
    <w:rsid w:val="00606131"/>
    <w:rsid w:val="0060622B"/>
    <w:rsid w:val="00606985"/>
    <w:rsid w:val="00606D6B"/>
    <w:rsid w:val="0060728B"/>
    <w:rsid w:val="00607894"/>
    <w:rsid w:val="00611870"/>
    <w:rsid w:val="00611B30"/>
    <w:rsid w:val="0061233D"/>
    <w:rsid w:val="00621211"/>
    <w:rsid w:val="00622D3A"/>
    <w:rsid w:val="006243CE"/>
    <w:rsid w:val="0062462E"/>
    <w:rsid w:val="00625228"/>
    <w:rsid w:val="00630C99"/>
    <w:rsid w:val="00630DD3"/>
    <w:rsid w:val="00635CE7"/>
    <w:rsid w:val="0063641B"/>
    <w:rsid w:val="006372F6"/>
    <w:rsid w:val="0063731E"/>
    <w:rsid w:val="0063743C"/>
    <w:rsid w:val="00637DAC"/>
    <w:rsid w:val="00637DE3"/>
    <w:rsid w:val="006442D4"/>
    <w:rsid w:val="00644C93"/>
    <w:rsid w:val="00644DCC"/>
    <w:rsid w:val="006452EA"/>
    <w:rsid w:val="006463A6"/>
    <w:rsid w:val="00646ABE"/>
    <w:rsid w:val="00647E71"/>
    <w:rsid w:val="00650706"/>
    <w:rsid w:val="006513C2"/>
    <w:rsid w:val="00651A08"/>
    <w:rsid w:val="00654987"/>
    <w:rsid w:val="00654A4B"/>
    <w:rsid w:val="00654F7F"/>
    <w:rsid w:val="00655F18"/>
    <w:rsid w:val="00660960"/>
    <w:rsid w:val="006609C9"/>
    <w:rsid w:val="00661580"/>
    <w:rsid w:val="0066413D"/>
    <w:rsid w:val="006650A1"/>
    <w:rsid w:val="006651EA"/>
    <w:rsid w:val="006674B0"/>
    <w:rsid w:val="00667618"/>
    <w:rsid w:val="0067032C"/>
    <w:rsid w:val="00670434"/>
    <w:rsid w:val="00670D55"/>
    <w:rsid w:val="0067101D"/>
    <w:rsid w:val="00675A51"/>
    <w:rsid w:val="00675BB0"/>
    <w:rsid w:val="006761A6"/>
    <w:rsid w:val="0067624B"/>
    <w:rsid w:val="00676277"/>
    <w:rsid w:val="00676706"/>
    <w:rsid w:val="006773CA"/>
    <w:rsid w:val="00680978"/>
    <w:rsid w:val="006812BC"/>
    <w:rsid w:val="006845A4"/>
    <w:rsid w:val="006853C2"/>
    <w:rsid w:val="0068697E"/>
    <w:rsid w:val="00687FBE"/>
    <w:rsid w:val="00690EBD"/>
    <w:rsid w:val="00693B31"/>
    <w:rsid w:val="006941EF"/>
    <w:rsid w:val="006944F4"/>
    <w:rsid w:val="006950E8"/>
    <w:rsid w:val="00696702"/>
    <w:rsid w:val="00697BD4"/>
    <w:rsid w:val="006A0DBD"/>
    <w:rsid w:val="006A10EC"/>
    <w:rsid w:val="006A2090"/>
    <w:rsid w:val="006A225D"/>
    <w:rsid w:val="006A2CEE"/>
    <w:rsid w:val="006B0DCA"/>
    <w:rsid w:val="006B27BB"/>
    <w:rsid w:val="006B3CFF"/>
    <w:rsid w:val="006B4082"/>
    <w:rsid w:val="006B4B3F"/>
    <w:rsid w:val="006B505E"/>
    <w:rsid w:val="006B51CE"/>
    <w:rsid w:val="006B55CC"/>
    <w:rsid w:val="006C0A98"/>
    <w:rsid w:val="006C16EA"/>
    <w:rsid w:val="006C1BF9"/>
    <w:rsid w:val="006C390F"/>
    <w:rsid w:val="006C3960"/>
    <w:rsid w:val="006C523D"/>
    <w:rsid w:val="006C5CA8"/>
    <w:rsid w:val="006C67F5"/>
    <w:rsid w:val="006C7A0F"/>
    <w:rsid w:val="006C7BFA"/>
    <w:rsid w:val="006D2093"/>
    <w:rsid w:val="006D2481"/>
    <w:rsid w:val="006D2B6C"/>
    <w:rsid w:val="006D5533"/>
    <w:rsid w:val="006D6947"/>
    <w:rsid w:val="006D6BA1"/>
    <w:rsid w:val="006E09BD"/>
    <w:rsid w:val="006E2A7C"/>
    <w:rsid w:val="006E3460"/>
    <w:rsid w:val="006E4730"/>
    <w:rsid w:val="006E597C"/>
    <w:rsid w:val="006E645C"/>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07FFE"/>
    <w:rsid w:val="0071027C"/>
    <w:rsid w:val="0071191E"/>
    <w:rsid w:val="00712619"/>
    <w:rsid w:val="00713E92"/>
    <w:rsid w:val="00714792"/>
    <w:rsid w:val="00715106"/>
    <w:rsid w:val="00715F80"/>
    <w:rsid w:val="00716C97"/>
    <w:rsid w:val="007175A0"/>
    <w:rsid w:val="007177DA"/>
    <w:rsid w:val="0072137F"/>
    <w:rsid w:val="007225C6"/>
    <w:rsid w:val="00723604"/>
    <w:rsid w:val="00725FF5"/>
    <w:rsid w:val="007263C3"/>
    <w:rsid w:val="00731B1F"/>
    <w:rsid w:val="00732724"/>
    <w:rsid w:val="007339C7"/>
    <w:rsid w:val="00733B36"/>
    <w:rsid w:val="00737563"/>
    <w:rsid w:val="007377D3"/>
    <w:rsid w:val="00740DBD"/>
    <w:rsid w:val="00740EEA"/>
    <w:rsid w:val="00740F1E"/>
    <w:rsid w:val="0074113F"/>
    <w:rsid w:val="00741227"/>
    <w:rsid w:val="007412E6"/>
    <w:rsid w:val="007422B1"/>
    <w:rsid w:val="00742CC9"/>
    <w:rsid w:val="0074404A"/>
    <w:rsid w:val="007442B8"/>
    <w:rsid w:val="007449B3"/>
    <w:rsid w:val="007457EE"/>
    <w:rsid w:val="00746779"/>
    <w:rsid w:val="00746B2F"/>
    <w:rsid w:val="0075052D"/>
    <w:rsid w:val="007505F9"/>
    <w:rsid w:val="0075304C"/>
    <w:rsid w:val="00754EB4"/>
    <w:rsid w:val="00754F4D"/>
    <w:rsid w:val="00755CB7"/>
    <w:rsid w:val="0075660D"/>
    <w:rsid w:val="00760EEC"/>
    <w:rsid w:val="007627CF"/>
    <w:rsid w:val="00762EB3"/>
    <w:rsid w:val="007643AE"/>
    <w:rsid w:val="00764E65"/>
    <w:rsid w:val="0076500A"/>
    <w:rsid w:val="00765FC7"/>
    <w:rsid w:val="007664A2"/>
    <w:rsid w:val="0076774B"/>
    <w:rsid w:val="0077118B"/>
    <w:rsid w:val="00771478"/>
    <w:rsid w:val="00771C1A"/>
    <w:rsid w:val="00773D7B"/>
    <w:rsid w:val="00773D87"/>
    <w:rsid w:val="0077467D"/>
    <w:rsid w:val="007746C2"/>
    <w:rsid w:val="00775E09"/>
    <w:rsid w:val="00776F55"/>
    <w:rsid w:val="0077739A"/>
    <w:rsid w:val="0077765E"/>
    <w:rsid w:val="00780165"/>
    <w:rsid w:val="007819A7"/>
    <w:rsid w:val="00781ABA"/>
    <w:rsid w:val="007824CB"/>
    <w:rsid w:val="007837B2"/>
    <w:rsid w:val="00783C1B"/>
    <w:rsid w:val="00785230"/>
    <w:rsid w:val="007908BB"/>
    <w:rsid w:val="00790CB9"/>
    <w:rsid w:val="00790D1A"/>
    <w:rsid w:val="0079202F"/>
    <w:rsid w:val="00792327"/>
    <w:rsid w:val="00793978"/>
    <w:rsid w:val="007947AB"/>
    <w:rsid w:val="00794804"/>
    <w:rsid w:val="00795003"/>
    <w:rsid w:val="00796744"/>
    <w:rsid w:val="00797257"/>
    <w:rsid w:val="00797BC4"/>
    <w:rsid w:val="007A1371"/>
    <w:rsid w:val="007A2056"/>
    <w:rsid w:val="007A5585"/>
    <w:rsid w:val="007A56AF"/>
    <w:rsid w:val="007A5F2C"/>
    <w:rsid w:val="007A783B"/>
    <w:rsid w:val="007A7FDC"/>
    <w:rsid w:val="007B0755"/>
    <w:rsid w:val="007B0BD2"/>
    <w:rsid w:val="007B0DC1"/>
    <w:rsid w:val="007B167A"/>
    <w:rsid w:val="007B1688"/>
    <w:rsid w:val="007B2FBF"/>
    <w:rsid w:val="007B33F1"/>
    <w:rsid w:val="007B6541"/>
    <w:rsid w:val="007B697E"/>
    <w:rsid w:val="007C0308"/>
    <w:rsid w:val="007C2585"/>
    <w:rsid w:val="007C2FF2"/>
    <w:rsid w:val="007C3686"/>
    <w:rsid w:val="007C3EB6"/>
    <w:rsid w:val="007C43DC"/>
    <w:rsid w:val="007C453B"/>
    <w:rsid w:val="007C488C"/>
    <w:rsid w:val="007C4AE5"/>
    <w:rsid w:val="007C4E84"/>
    <w:rsid w:val="007C618F"/>
    <w:rsid w:val="007C66CC"/>
    <w:rsid w:val="007D1B95"/>
    <w:rsid w:val="007D2B45"/>
    <w:rsid w:val="007D3A4D"/>
    <w:rsid w:val="007D4531"/>
    <w:rsid w:val="007D51F9"/>
    <w:rsid w:val="007E03BA"/>
    <w:rsid w:val="007E1356"/>
    <w:rsid w:val="007E1CF6"/>
    <w:rsid w:val="007E2A39"/>
    <w:rsid w:val="007E4E30"/>
    <w:rsid w:val="007E4F46"/>
    <w:rsid w:val="007E54CB"/>
    <w:rsid w:val="007E60F8"/>
    <w:rsid w:val="007E6958"/>
    <w:rsid w:val="007E735E"/>
    <w:rsid w:val="007F1D73"/>
    <w:rsid w:val="007F1F99"/>
    <w:rsid w:val="007F42A8"/>
    <w:rsid w:val="007F53DA"/>
    <w:rsid w:val="007F59B6"/>
    <w:rsid w:val="007F5F6F"/>
    <w:rsid w:val="007F67BE"/>
    <w:rsid w:val="007F768F"/>
    <w:rsid w:val="007F7BC8"/>
    <w:rsid w:val="0080105F"/>
    <w:rsid w:val="00801A71"/>
    <w:rsid w:val="00803A6C"/>
    <w:rsid w:val="00805071"/>
    <w:rsid w:val="00805CD3"/>
    <w:rsid w:val="0080791D"/>
    <w:rsid w:val="00807C72"/>
    <w:rsid w:val="00810938"/>
    <w:rsid w:val="00810D2E"/>
    <w:rsid w:val="00810FC1"/>
    <w:rsid w:val="00814532"/>
    <w:rsid w:val="00814651"/>
    <w:rsid w:val="00814818"/>
    <w:rsid w:val="008152DE"/>
    <w:rsid w:val="00816781"/>
    <w:rsid w:val="00816DAB"/>
    <w:rsid w:val="0081729B"/>
    <w:rsid w:val="00823327"/>
    <w:rsid w:val="00824994"/>
    <w:rsid w:val="0082594A"/>
    <w:rsid w:val="00826C4F"/>
    <w:rsid w:val="008276EE"/>
    <w:rsid w:val="0083040B"/>
    <w:rsid w:val="008309E2"/>
    <w:rsid w:val="00832C0E"/>
    <w:rsid w:val="00832FD6"/>
    <w:rsid w:val="00833CB2"/>
    <w:rsid w:val="00837D74"/>
    <w:rsid w:val="00840616"/>
    <w:rsid w:val="008425FC"/>
    <w:rsid w:val="00843554"/>
    <w:rsid w:val="00844E96"/>
    <w:rsid w:val="0084725C"/>
    <w:rsid w:val="008476DD"/>
    <w:rsid w:val="00847A8B"/>
    <w:rsid w:val="00850967"/>
    <w:rsid w:val="00851EB9"/>
    <w:rsid w:val="008557A0"/>
    <w:rsid w:val="0085620B"/>
    <w:rsid w:val="008563BF"/>
    <w:rsid w:val="00863AAD"/>
    <w:rsid w:val="00863EC0"/>
    <w:rsid w:val="00866C5E"/>
    <w:rsid w:val="00870E91"/>
    <w:rsid w:val="008734BE"/>
    <w:rsid w:val="008745A9"/>
    <w:rsid w:val="00876648"/>
    <w:rsid w:val="0087739F"/>
    <w:rsid w:val="00882EBD"/>
    <w:rsid w:val="00885B3F"/>
    <w:rsid w:val="0088678A"/>
    <w:rsid w:val="0089042D"/>
    <w:rsid w:val="008913E5"/>
    <w:rsid w:val="008922D4"/>
    <w:rsid w:val="00894C74"/>
    <w:rsid w:val="00895252"/>
    <w:rsid w:val="00897AC0"/>
    <w:rsid w:val="008A2C7D"/>
    <w:rsid w:val="008A3617"/>
    <w:rsid w:val="008A376C"/>
    <w:rsid w:val="008A39EE"/>
    <w:rsid w:val="008A3B25"/>
    <w:rsid w:val="008A4A98"/>
    <w:rsid w:val="008A4C1D"/>
    <w:rsid w:val="008A72EB"/>
    <w:rsid w:val="008B0ABC"/>
    <w:rsid w:val="008B0FB9"/>
    <w:rsid w:val="008B28EE"/>
    <w:rsid w:val="008B3155"/>
    <w:rsid w:val="008B4DFF"/>
    <w:rsid w:val="008B5823"/>
    <w:rsid w:val="008C0B70"/>
    <w:rsid w:val="008C2ABB"/>
    <w:rsid w:val="008C401A"/>
    <w:rsid w:val="008C4B23"/>
    <w:rsid w:val="008C5952"/>
    <w:rsid w:val="008C5D4E"/>
    <w:rsid w:val="008C66B5"/>
    <w:rsid w:val="008C7A41"/>
    <w:rsid w:val="008D0754"/>
    <w:rsid w:val="008D3273"/>
    <w:rsid w:val="008D4CEA"/>
    <w:rsid w:val="008D5718"/>
    <w:rsid w:val="008E0FDA"/>
    <w:rsid w:val="008E1D02"/>
    <w:rsid w:val="008E210E"/>
    <w:rsid w:val="008E22F8"/>
    <w:rsid w:val="008E27FA"/>
    <w:rsid w:val="008E4D3C"/>
    <w:rsid w:val="008E7B9D"/>
    <w:rsid w:val="008F17EF"/>
    <w:rsid w:val="008F29D1"/>
    <w:rsid w:val="008F35FE"/>
    <w:rsid w:val="008F69A9"/>
    <w:rsid w:val="008F7432"/>
    <w:rsid w:val="009025FB"/>
    <w:rsid w:val="0090422E"/>
    <w:rsid w:val="00904556"/>
    <w:rsid w:val="009045FB"/>
    <w:rsid w:val="00906366"/>
    <w:rsid w:val="00910931"/>
    <w:rsid w:val="009133D2"/>
    <w:rsid w:val="009138F8"/>
    <w:rsid w:val="00913B1C"/>
    <w:rsid w:val="0091555D"/>
    <w:rsid w:val="00915B9F"/>
    <w:rsid w:val="0092318C"/>
    <w:rsid w:val="009235FA"/>
    <w:rsid w:val="00923F13"/>
    <w:rsid w:val="00927E30"/>
    <w:rsid w:val="009303D9"/>
    <w:rsid w:val="00932697"/>
    <w:rsid w:val="00933C64"/>
    <w:rsid w:val="00934F4A"/>
    <w:rsid w:val="00935836"/>
    <w:rsid w:val="00935E16"/>
    <w:rsid w:val="00936AE3"/>
    <w:rsid w:val="00937962"/>
    <w:rsid w:val="00942C6B"/>
    <w:rsid w:val="00942F83"/>
    <w:rsid w:val="00944ABE"/>
    <w:rsid w:val="0094573F"/>
    <w:rsid w:val="00945D78"/>
    <w:rsid w:val="00946349"/>
    <w:rsid w:val="009465C5"/>
    <w:rsid w:val="00946EF0"/>
    <w:rsid w:val="00950BB7"/>
    <w:rsid w:val="00951C4F"/>
    <w:rsid w:val="00952028"/>
    <w:rsid w:val="00953463"/>
    <w:rsid w:val="00954592"/>
    <w:rsid w:val="00955224"/>
    <w:rsid w:val="009576B2"/>
    <w:rsid w:val="009612F9"/>
    <w:rsid w:val="00962D97"/>
    <w:rsid w:val="00963341"/>
    <w:rsid w:val="009654F3"/>
    <w:rsid w:val="00965FBA"/>
    <w:rsid w:val="00970099"/>
    <w:rsid w:val="0097046D"/>
    <w:rsid w:val="00971829"/>
    <w:rsid w:val="00971B24"/>
    <w:rsid w:val="00972203"/>
    <w:rsid w:val="00973947"/>
    <w:rsid w:val="00974137"/>
    <w:rsid w:val="00975BA1"/>
    <w:rsid w:val="00976646"/>
    <w:rsid w:val="009768BC"/>
    <w:rsid w:val="0098079A"/>
    <w:rsid w:val="009808C8"/>
    <w:rsid w:val="00980B38"/>
    <w:rsid w:val="0098432F"/>
    <w:rsid w:val="009848B9"/>
    <w:rsid w:val="00985F1F"/>
    <w:rsid w:val="009866AB"/>
    <w:rsid w:val="00987093"/>
    <w:rsid w:val="009918F2"/>
    <w:rsid w:val="009928BF"/>
    <w:rsid w:val="00994DF0"/>
    <w:rsid w:val="00995717"/>
    <w:rsid w:val="009A1E30"/>
    <w:rsid w:val="009A35B7"/>
    <w:rsid w:val="009A5F63"/>
    <w:rsid w:val="009A7490"/>
    <w:rsid w:val="009B0525"/>
    <w:rsid w:val="009B0BB1"/>
    <w:rsid w:val="009B1C3B"/>
    <w:rsid w:val="009B24CC"/>
    <w:rsid w:val="009B2FDE"/>
    <w:rsid w:val="009B42D6"/>
    <w:rsid w:val="009B4AD2"/>
    <w:rsid w:val="009B6278"/>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2355"/>
    <w:rsid w:val="009D31E5"/>
    <w:rsid w:val="009D4370"/>
    <w:rsid w:val="009D4AB9"/>
    <w:rsid w:val="009D5347"/>
    <w:rsid w:val="009D7868"/>
    <w:rsid w:val="009E0407"/>
    <w:rsid w:val="009E0EC6"/>
    <w:rsid w:val="009E1B89"/>
    <w:rsid w:val="009E2091"/>
    <w:rsid w:val="009E25EE"/>
    <w:rsid w:val="009E39D2"/>
    <w:rsid w:val="009E4E81"/>
    <w:rsid w:val="009E4FD8"/>
    <w:rsid w:val="009E6107"/>
    <w:rsid w:val="009F0AB6"/>
    <w:rsid w:val="009F1081"/>
    <w:rsid w:val="009F15BA"/>
    <w:rsid w:val="009F2E0D"/>
    <w:rsid w:val="009F4FC4"/>
    <w:rsid w:val="009F6663"/>
    <w:rsid w:val="009F7C63"/>
    <w:rsid w:val="00A0082C"/>
    <w:rsid w:val="00A00FA2"/>
    <w:rsid w:val="00A010FC"/>
    <w:rsid w:val="00A015D7"/>
    <w:rsid w:val="00A04E38"/>
    <w:rsid w:val="00A07640"/>
    <w:rsid w:val="00A10B5D"/>
    <w:rsid w:val="00A11A5E"/>
    <w:rsid w:val="00A11FE4"/>
    <w:rsid w:val="00A12A4E"/>
    <w:rsid w:val="00A13254"/>
    <w:rsid w:val="00A1651E"/>
    <w:rsid w:val="00A17440"/>
    <w:rsid w:val="00A21709"/>
    <w:rsid w:val="00A22264"/>
    <w:rsid w:val="00A229AB"/>
    <w:rsid w:val="00A2304C"/>
    <w:rsid w:val="00A25A9E"/>
    <w:rsid w:val="00A3044C"/>
    <w:rsid w:val="00A31A74"/>
    <w:rsid w:val="00A32140"/>
    <w:rsid w:val="00A351F7"/>
    <w:rsid w:val="00A366E9"/>
    <w:rsid w:val="00A37AF5"/>
    <w:rsid w:val="00A37C4D"/>
    <w:rsid w:val="00A37D6E"/>
    <w:rsid w:val="00A41CBE"/>
    <w:rsid w:val="00A42068"/>
    <w:rsid w:val="00A42080"/>
    <w:rsid w:val="00A4345F"/>
    <w:rsid w:val="00A43579"/>
    <w:rsid w:val="00A442BC"/>
    <w:rsid w:val="00A451B4"/>
    <w:rsid w:val="00A47D16"/>
    <w:rsid w:val="00A51531"/>
    <w:rsid w:val="00A5506C"/>
    <w:rsid w:val="00A57395"/>
    <w:rsid w:val="00A60818"/>
    <w:rsid w:val="00A63FDA"/>
    <w:rsid w:val="00A6555B"/>
    <w:rsid w:val="00A70C02"/>
    <w:rsid w:val="00A70DEF"/>
    <w:rsid w:val="00A71956"/>
    <w:rsid w:val="00A72817"/>
    <w:rsid w:val="00A7298B"/>
    <w:rsid w:val="00A73019"/>
    <w:rsid w:val="00A73852"/>
    <w:rsid w:val="00A74325"/>
    <w:rsid w:val="00A754EA"/>
    <w:rsid w:val="00A767A5"/>
    <w:rsid w:val="00A76B76"/>
    <w:rsid w:val="00A772DD"/>
    <w:rsid w:val="00A8101A"/>
    <w:rsid w:val="00A819E4"/>
    <w:rsid w:val="00A81DCF"/>
    <w:rsid w:val="00A8214A"/>
    <w:rsid w:val="00A82317"/>
    <w:rsid w:val="00A82A87"/>
    <w:rsid w:val="00A84531"/>
    <w:rsid w:val="00A856FC"/>
    <w:rsid w:val="00A858FE"/>
    <w:rsid w:val="00A85C4A"/>
    <w:rsid w:val="00A85DC4"/>
    <w:rsid w:val="00A8784C"/>
    <w:rsid w:val="00A87E17"/>
    <w:rsid w:val="00A915ED"/>
    <w:rsid w:val="00A92D48"/>
    <w:rsid w:val="00A933AC"/>
    <w:rsid w:val="00A93793"/>
    <w:rsid w:val="00A9474D"/>
    <w:rsid w:val="00A94DC2"/>
    <w:rsid w:val="00A96578"/>
    <w:rsid w:val="00A97A70"/>
    <w:rsid w:val="00AA181D"/>
    <w:rsid w:val="00AA2242"/>
    <w:rsid w:val="00AA443E"/>
    <w:rsid w:val="00AA4D2A"/>
    <w:rsid w:val="00AA4E67"/>
    <w:rsid w:val="00AA52E4"/>
    <w:rsid w:val="00AA6825"/>
    <w:rsid w:val="00AA69CF"/>
    <w:rsid w:val="00AA73CA"/>
    <w:rsid w:val="00AA7625"/>
    <w:rsid w:val="00AA79F7"/>
    <w:rsid w:val="00AB1659"/>
    <w:rsid w:val="00AB194E"/>
    <w:rsid w:val="00AB5243"/>
    <w:rsid w:val="00AB7854"/>
    <w:rsid w:val="00AC6AC3"/>
    <w:rsid w:val="00AC7038"/>
    <w:rsid w:val="00AD3276"/>
    <w:rsid w:val="00AD4093"/>
    <w:rsid w:val="00AD43C1"/>
    <w:rsid w:val="00AD4661"/>
    <w:rsid w:val="00AD6588"/>
    <w:rsid w:val="00AD68A9"/>
    <w:rsid w:val="00AE1B28"/>
    <w:rsid w:val="00AE3127"/>
    <w:rsid w:val="00AE3409"/>
    <w:rsid w:val="00AF3D16"/>
    <w:rsid w:val="00AF4450"/>
    <w:rsid w:val="00AF5002"/>
    <w:rsid w:val="00AF58E1"/>
    <w:rsid w:val="00B00C43"/>
    <w:rsid w:val="00B00FFF"/>
    <w:rsid w:val="00B0137D"/>
    <w:rsid w:val="00B01F3D"/>
    <w:rsid w:val="00B06047"/>
    <w:rsid w:val="00B07841"/>
    <w:rsid w:val="00B07D89"/>
    <w:rsid w:val="00B07F85"/>
    <w:rsid w:val="00B11A60"/>
    <w:rsid w:val="00B11ED0"/>
    <w:rsid w:val="00B12A4A"/>
    <w:rsid w:val="00B12C36"/>
    <w:rsid w:val="00B13939"/>
    <w:rsid w:val="00B13F42"/>
    <w:rsid w:val="00B144B9"/>
    <w:rsid w:val="00B15319"/>
    <w:rsid w:val="00B1627C"/>
    <w:rsid w:val="00B16341"/>
    <w:rsid w:val="00B16CFB"/>
    <w:rsid w:val="00B16E93"/>
    <w:rsid w:val="00B20C88"/>
    <w:rsid w:val="00B218AE"/>
    <w:rsid w:val="00B22613"/>
    <w:rsid w:val="00B23F1C"/>
    <w:rsid w:val="00B24725"/>
    <w:rsid w:val="00B25DEB"/>
    <w:rsid w:val="00B25F21"/>
    <w:rsid w:val="00B275E3"/>
    <w:rsid w:val="00B27CB7"/>
    <w:rsid w:val="00B300EA"/>
    <w:rsid w:val="00B320EB"/>
    <w:rsid w:val="00B33491"/>
    <w:rsid w:val="00B337FC"/>
    <w:rsid w:val="00B33DD9"/>
    <w:rsid w:val="00B34681"/>
    <w:rsid w:val="00B35067"/>
    <w:rsid w:val="00B36A26"/>
    <w:rsid w:val="00B37E4C"/>
    <w:rsid w:val="00B402AB"/>
    <w:rsid w:val="00B414F1"/>
    <w:rsid w:val="00B41D2B"/>
    <w:rsid w:val="00B4487C"/>
    <w:rsid w:val="00B511F9"/>
    <w:rsid w:val="00B52934"/>
    <w:rsid w:val="00B57A7A"/>
    <w:rsid w:val="00B60234"/>
    <w:rsid w:val="00B6074A"/>
    <w:rsid w:val="00B6151C"/>
    <w:rsid w:val="00B627A3"/>
    <w:rsid w:val="00B632BA"/>
    <w:rsid w:val="00B64572"/>
    <w:rsid w:val="00B653C9"/>
    <w:rsid w:val="00B6600F"/>
    <w:rsid w:val="00B67BD3"/>
    <w:rsid w:val="00B67BF5"/>
    <w:rsid w:val="00B706AC"/>
    <w:rsid w:val="00B7153A"/>
    <w:rsid w:val="00B719EF"/>
    <w:rsid w:val="00B74835"/>
    <w:rsid w:val="00B7664F"/>
    <w:rsid w:val="00B768F7"/>
    <w:rsid w:val="00B76EEC"/>
    <w:rsid w:val="00B77E2A"/>
    <w:rsid w:val="00B8026D"/>
    <w:rsid w:val="00B8208A"/>
    <w:rsid w:val="00B82B35"/>
    <w:rsid w:val="00B82E51"/>
    <w:rsid w:val="00B83E6D"/>
    <w:rsid w:val="00B862FE"/>
    <w:rsid w:val="00B9080F"/>
    <w:rsid w:val="00B91A37"/>
    <w:rsid w:val="00B9482B"/>
    <w:rsid w:val="00B954B9"/>
    <w:rsid w:val="00B95CEC"/>
    <w:rsid w:val="00B96C4A"/>
    <w:rsid w:val="00B96F69"/>
    <w:rsid w:val="00B97789"/>
    <w:rsid w:val="00B97FF7"/>
    <w:rsid w:val="00BA1025"/>
    <w:rsid w:val="00BA1AF1"/>
    <w:rsid w:val="00BA2DE8"/>
    <w:rsid w:val="00BA30D7"/>
    <w:rsid w:val="00BA389A"/>
    <w:rsid w:val="00BA3A19"/>
    <w:rsid w:val="00BA44C2"/>
    <w:rsid w:val="00BA5ED7"/>
    <w:rsid w:val="00BA6043"/>
    <w:rsid w:val="00BB01FE"/>
    <w:rsid w:val="00BB0DD2"/>
    <w:rsid w:val="00BB1F84"/>
    <w:rsid w:val="00BB4AE5"/>
    <w:rsid w:val="00BC0F27"/>
    <w:rsid w:val="00BC10B7"/>
    <w:rsid w:val="00BC2602"/>
    <w:rsid w:val="00BC2AF2"/>
    <w:rsid w:val="00BC3420"/>
    <w:rsid w:val="00BC4994"/>
    <w:rsid w:val="00BC5D0F"/>
    <w:rsid w:val="00BC789F"/>
    <w:rsid w:val="00BD1002"/>
    <w:rsid w:val="00BD56C3"/>
    <w:rsid w:val="00BD6565"/>
    <w:rsid w:val="00BD6876"/>
    <w:rsid w:val="00BE025D"/>
    <w:rsid w:val="00BE06D2"/>
    <w:rsid w:val="00BE06D6"/>
    <w:rsid w:val="00BE0D00"/>
    <w:rsid w:val="00BE19F1"/>
    <w:rsid w:val="00BE1E72"/>
    <w:rsid w:val="00BE4A4B"/>
    <w:rsid w:val="00BE5CD4"/>
    <w:rsid w:val="00BE6022"/>
    <w:rsid w:val="00BE6372"/>
    <w:rsid w:val="00BE7AB1"/>
    <w:rsid w:val="00BE7D3C"/>
    <w:rsid w:val="00BF00BC"/>
    <w:rsid w:val="00BF0581"/>
    <w:rsid w:val="00BF0968"/>
    <w:rsid w:val="00BF230E"/>
    <w:rsid w:val="00BF3460"/>
    <w:rsid w:val="00BF53A6"/>
    <w:rsid w:val="00BF5FF6"/>
    <w:rsid w:val="00C01407"/>
    <w:rsid w:val="00C014F5"/>
    <w:rsid w:val="00C0207F"/>
    <w:rsid w:val="00C030E3"/>
    <w:rsid w:val="00C0357A"/>
    <w:rsid w:val="00C03837"/>
    <w:rsid w:val="00C05A9C"/>
    <w:rsid w:val="00C05E19"/>
    <w:rsid w:val="00C074DC"/>
    <w:rsid w:val="00C1224B"/>
    <w:rsid w:val="00C123E9"/>
    <w:rsid w:val="00C13751"/>
    <w:rsid w:val="00C13A61"/>
    <w:rsid w:val="00C15F5B"/>
    <w:rsid w:val="00C16117"/>
    <w:rsid w:val="00C16806"/>
    <w:rsid w:val="00C17A09"/>
    <w:rsid w:val="00C237EA"/>
    <w:rsid w:val="00C23B83"/>
    <w:rsid w:val="00C23C67"/>
    <w:rsid w:val="00C245D3"/>
    <w:rsid w:val="00C250D8"/>
    <w:rsid w:val="00C253C8"/>
    <w:rsid w:val="00C2593A"/>
    <w:rsid w:val="00C264B9"/>
    <w:rsid w:val="00C26CE2"/>
    <w:rsid w:val="00C31ED9"/>
    <w:rsid w:val="00C34EE3"/>
    <w:rsid w:val="00C3511E"/>
    <w:rsid w:val="00C356AD"/>
    <w:rsid w:val="00C36007"/>
    <w:rsid w:val="00C36102"/>
    <w:rsid w:val="00C36EE8"/>
    <w:rsid w:val="00C408B3"/>
    <w:rsid w:val="00C419FE"/>
    <w:rsid w:val="00C41FFC"/>
    <w:rsid w:val="00C43BED"/>
    <w:rsid w:val="00C43F1A"/>
    <w:rsid w:val="00C44AD9"/>
    <w:rsid w:val="00C462B9"/>
    <w:rsid w:val="00C50ED8"/>
    <w:rsid w:val="00C514C2"/>
    <w:rsid w:val="00C51742"/>
    <w:rsid w:val="00C51F19"/>
    <w:rsid w:val="00C54574"/>
    <w:rsid w:val="00C54F5B"/>
    <w:rsid w:val="00C55FA8"/>
    <w:rsid w:val="00C563E0"/>
    <w:rsid w:val="00C56D19"/>
    <w:rsid w:val="00C61A05"/>
    <w:rsid w:val="00C62A4A"/>
    <w:rsid w:val="00C637DA"/>
    <w:rsid w:val="00C63993"/>
    <w:rsid w:val="00C639A0"/>
    <w:rsid w:val="00C669F0"/>
    <w:rsid w:val="00C66D7A"/>
    <w:rsid w:val="00C72D31"/>
    <w:rsid w:val="00C73568"/>
    <w:rsid w:val="00C7527E"/>
    <w:rsid w:val="00C75480"/>
    <w:rsid w:val="00C76495"/>
    <w:rsid w:val="00C7778F"/>
    <w:rsid w:val="00C77DFA"/>
    <w:rsid w:val="00C77ECA"/>
    <w:rsid w:val="00C82C73"/>
    <w:rsid w:val="00C83B7A"/>
    <w:rsid w:val="00C8460C"/>
    <w:rsid w:val="00C869F4"/>
    <w:rsid w:val="00C879F2"/>
    <w:rsid w:val="00C90341"/>
    <w:rsid w:val="00C90CB5"/>
    <w:rsid w:val="00C90E0B"/>
    <w:rsid w:val="00C90E55"/>
    <w:rsid w:val="00C91913"/>
    <w:rsid w:val="00C919A4"/>
    <w:rsid w:val="00C9310C"/>
    <w:rsid w:val="00C9427E"/>
    <w:rsid w:val="00C9463F"/>
    <w:rsid w:val="00C97ABD"/>
    <w:rsid w:val="00CA0346"/>
    <w:rsid w:val="00CA1BE6"/>
    <w:rsid w:val="00CA1C4B"/>
    <w:rsid w:val="00CA3291"/>
    <w:rsid w:val="00CA3633"/>
    <w:rsid w:val="00CA4979"/>
    <w:rsid w:val="00CA54C1"/>
    <w:rsid w:val="00CA7A54"/>
    <w:rsid w:val="00CB0E72"/>
    <w:rsid w:val="00CB17D3"/>
    <w:rsid w:val="00CB2B38"/>
    <w:rsid w:val="00CB346D"/>
    <w:rsid w:val="00CB37B8"/>
    <w:rsid w:val="00CB3D77"/>
    <w:rsid w:val="00CB5B8A"/>
    <w:rsid w:val="00CB61EF"/>
    <w:rsid w:val="00CC02BA"/>
    <w:rsid w:val="00CC02F6"/>
    <w:rsid w:val="00CC2C56"/>
    <w:rsid w:val="00CC393F"/>
    <w:rsid w:val="00CC3E74"/>
    <w:rsid w:val="00CC4882"/>
    <w:rsid w:val="00CC48BC"/>
    <w:rsid w:val="00CC60C4"/>
    <w:rsid w:val="00CC7565"/>
    <w:rsid w:val="00CD06BE"/>
    <w:rsid w:val="00CD197F"/>
    <w:rsid w:val="00CD1D9F"/>
    <w:rsid w:val="00CD234B"/>
    <w:rsid w:val="00CD57A9"/>
    <w:rsid w:val="00CD619D"/>
    <w:rsid w:val="00CD62B0"/>
    <w:rsid w:val="00CE0950"/>
    <w:rsid w:val="00CE1132"/>
    <w:rsid w:val="00CE29FB"/>
    <w:rsid w:val="00CE437A"/>
    <w:rsid w:val="00CF0E27"/>
    <w:rsid w:val="00CF182C"/>
    <w:rsid w:val="00CF252B"/>
    <w:rsid w:val="00CF32B0"/>
    <w:rsid w:val="00CF4B19"/>
    <w:rsid w:val="00CF5C22"/>
    <w:rsid w:val="00D00895"/>
    <w:rsid w:val="00D0129D"/>
    <w:rsid w:val="00D01977"/>
    <w:rsid w:val="00D02529"/>
    <w:rsid w:val="00D03B7B"/>
    <w:rsid w:val="00D04823"/>
    <w:rsid w:val="00D0693E"/>
    <w:rsid w:val="00D1076A"/>
    <w:rsid w:val="00D1466B"/>
    <w:rsid w:val="00D14951"/>
    <w:rsid w:val="00D15412"/>
    <w:rsid w:val="00D1557E"/>
    <w:rsid w:val="00D160DA"/>
    <w:rsid w:val="00D165D7"/>
    <w:rsid w:val="00D170BF"/>
    <w:rsid w:val="00D1795D"/>
    <w:rsid w:val="00D2068F"/>
    <w:rsid w:val="00D20A70"/>
    <w:rsid w:val="00D218DA"/>
    <w:rsid w:val="00D21C5E"/>
    <w:rsid w:val="00D22186"/>
    <w:rsid w:val="00D2231B"/>
    <w:rsid w:val="00D23494"/>
    <w:rsid w:val="00D2387A"/>
    <w:rsid w:val="00D23C44"/>
    <w:rsid w:val="00D248B6"/>
    <w:rsid w:val="00D25EE8"/>
    <w:rsid w:val="00D26C10"/>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59A4"/>
    <w:rsid w:val="00D47232"/>
    <w:rsid w:val="00D508E8"/>
    <w:rsid w:val="00D52232"/>
    <w:rsid w:val="00D5223B"/>
    <w:rsid w:val="00D5494A"/>
    <w:rsid w:val="00D54DA0"/>
    <w:rsid w:val="00D56629"/>
    <w:rsid w:val="00D579DE"/>
    <w:rsid w:val="00D57BE2"/>
    <w:rsid w:val="00D60166"/>
    <w:rsid w:val="00D604BD"/>
    <w:rsid w:val="00D604C9"/>
    <w:rsid w:val="00D632BE"/>
    <w:rsid w:val="00D651ED"/>
    <w:rsid w:val="00D65647"/>
    <w:rsid w:val="00D657E6"/>
    <w:rsid w:val="00D662AB"/>
    <w:rsid w:val="00D70C25"/>
    <w:rsid w:val="00D71174"/>
    <w:rsid w:val="00D714A6"/>
    <w:rsid w:val="00D71CC1"/>
    <w:rsid w:val="00D720CB"/>
    <w:rsid w:val="00D72F2B"/>
    <w:rsid w:val="00D73C38"/>
    <w:rsid w:val="00D74903"/>
    <w:rsid w:val="00D7536F"/>
    <w:rsid w:val="00D7608D"/>
    <w:rsid w:val="00D76371"/>
    <w:rsid w:val="00D8119F"/>
    <w:rsid w:val="00D819D1"/>
    <w:rsid w:val="00D81D60"/>
    <w:rsid w:val="00D82B19"/>
    <w:rsid w:val="00D831BD"/>
    <w:rsid w:val="00D837A9"/>
    <w:rsid w:val="00D83F1F"/>
    <w:rsid w:val="00D86051"/>
    <w:rsid w:val="00D933C8"/>
    <w:rsid w:val="00D93979"/>
    <w:rsid w:val="00D94537"/>
    <w:rsid w:val="00D94D56"/>
    <w:rsid w:val="00D97507"/>
    <w:rsid w:val="00DA217B"/>
    <w:rsid w:val="00DA24CB"/>
    <w:rsid w:val="00DA302A"/>
    <w:rsid w:val="00DA3CF5"/>
    <w:rsid w:val="00DA4C1D"/>
    <w:rsid w:val="00DA67F0"/>
    <w:rsid w:val="00DA701C"/>
    <w:rsid w:val="00DB1585"/>
    <w:rsid w:val="00DB2254"/>
    <w:rsid w:val="00DB2A34"/>
    <w:rsid w:val="00DB3317"/>
    <w:rsid w:val="00DB5E5B"/>
    <w:rsid w:val="00DB6574"/>
    <w:rsid w:val="00DB7BE2"/>
    <w:rsid w:val="00DC1044"/>
    <w:rsid w:val="00DC5A28"/>
    <w:rsid w:val="00DC5B07"/>
    <w:rsid w:val="00DC68F9"/>
    <w:rsid w:val="00DC7C72"/>
    <w:rsid w:val="00DD5CB1"/>
    <w:rsid w:val="00DD5DEC"/>
    <w:rsid w:val="00DD70D3"/>
    <w:rsid w:val="00DD71A6"/>
    <w:rsid w:val="00DE0180"/>
    <w:rsid w:val="00DE2496"/>
    <w:rsid w:val="00DE3228"/>
    <w:rsid w:val="00DE33ED"/>
    <w:rsid w:val="00DE3AFB"/>
    <w:rsid w:val="00DE3BD8"/>
    <w:rsid w:val="00DE6273"/>
    <w:rsid w:val="00DE6E46"/>
    <w:rsid w:val="00DE7700"/>
    <w:rsid w:val="00DE7CF7"/>
    <w:rsid w:val="00DF4162"/>
    <w:rsid w:val="00DF5746"/>
    <w:rsid w:val="00DF58E3"/>
    <w:rsid w:val="00DF5E60"/>
    <w:rsid w:val="00DF6533"/>
    <w:rsid w:val="00DF6B8A"/>
    <w:rsid w:val="00DF750C"/>
    <w:rsid w:val="00DF7BB1"/>
    <w:rsid w:val="00E0030D"/>
    <w:rsid w:val="00E023C9"/>
    <w:rsid w:val="00E04B68"/>
    <w:rsid w:val="00E04CAE"/>
    <w:rsid w:val="00E07E31"/>
    <w:rsid w:val="00E10417"/>
    <w:rsid w:val="00E10616"/>
    <w:rsid w:val="00E11381"/>
    <w:rsid w:val="00E121B2"/>
    <w:rsid w:val="00E132CB"/>
    <w:rsid w:val="00E13CC4"/>
    <w:rsid w:val="00E143F5"/>
    <w:rsid w:val="00E157A5"/>
    <w:rsid w:val="00E16EE2"/>
    <w:rsid w:val="00E17901"/>
    <w:rsid w:val="00E214B1"/>
    <w:rsid w:val="00E21E53"/>
    <w:rsid w:val="00E220C5"/>
    <w:rsid w:val="00E22118"/>
    <w:rsid w:val="00E226B8"/>
    <w:rsid w:val="00E22DF3"/>
    <w:rsid w:val="00E230CD"/>
    <w:rsid w:val="00E231E9"/>
    <w:rsid w:val="00E24E9F"/>
    <w:rsid w:val="00E2559B"/>
    <w:rsid w:val="00E26839"/>
    <w:rsid w:val="00E27699"/>
    <w:rsid w:val="00E30121"/>
    <w:rsid w:val="00E30CA2"/>
    <w:rsid w:val="00E31432"/>
    <w:rsid w:val="00E32077"/>
    <w:rsid w:val="00E339E0"/>
    <w:rsid w:val="00E341FA"/>
    <w:rsid w:val="00E345FD"/>
    <w:rsid w:val="00E35717"/>
    <w:rsid w:val="00E35A49"/>
    <w:rsid w:val="00E35EA6"/>
    <w:rsid w:val="00E40B8A"/>
    <w:rsid w:val="00E40E1C"/>
    <w:rsid w:val="00E411BA"/>
    <w:rsid w:val="00E4225D"/>
    <w:rsid w:val="00E447A4"/>
    <w:rsid w:val="00E4536E"/>
    <w:rsid w:val="00E46300"/>
    <w:rsid w:val="00E469FA"/>
    <w:rsid w:val="00E4743E"/>
    <w:rsid w:val="00E504C1"/>
    <w:rsid w:val="00E5059F"/>
    <w:rsid w:val="00E52065"/>
    <w:rsid w:val="00E52F3B"/>
    <w:rsid w:val="00E53F26"/>
    <w:rsid w:val="00E5428A"/>
    <w:rsid w:val="00E544A5"/>
    <w:rsid w:val="00E55E4D"/>
    <w:rsid w:val="00E5728F"/>
    <w:rsid w:val="00E573FE"/>
    <w:rsid w:val="00E57B03"/>
    <w:rsid w:val="00E6047A"/>
    <w:rsid w:val="00E61E12"/>
    <w:rsid w:val="00E62749"/>
    <w:rsid w:val="00E62C1A"/>
    <w:rsid w:val="00E62CA6"/>
    <w:rsid w:val="00E63066"/>
    <w:rsid w:val="00E63315"/>
    <w:rsid w:val="00E64032"/>
    <w:rsid w:val="00E65491"/>
    <w:rsid w:val="00E661C7"/>
    <w:rsid w:val="00E66FE6"/>
    <w:rsid w:val="00E673EC"/>
    <w:rsid w:val="00E72F45"/>
    <w:rsid w:val="00E74EE2"/>
    <w:rsid w:val="00E754DB"/>
    <w:rsid w:val="00E7596C"/>
    <w:rsid w:val="00E7605B"/>
    <w:rsid w:val="00E77C27"/>
    <w:rsid w:val="00E77E95"/>
    <w:rsid w:val="00E8073D"/>
    <w:rsid w:val="00E84630"/>
    <w:rsid w:val="00E85FEC"/>
    <w:rsid w:val="00E86C17"/>
    <w:rsid w:val="00E878F2"/>
    <w:rsid w:val="00E9132F"/>
    <w:rsid w:val="00E94338"/>
    <w:rsid w:val="00E9535E"/>
    <w:rsid w:val="00E95CBA"/>
    <w:rsid w:val="00E962E3"/>
    <w:rsid w:val="00E97E5B"/>
    <w:rsid w:val="00EA3103"/>
    <w:rsid w:val="00EB0BBA"/>
    <w:rsid w:val="00EB1B24"/>
    <w:rsid w:val="00EB1BD1"/>
    <w:rsid w:val="00EB7294"/>
    <w:rsid w:val="00EC0B00"/>
    <w:rsid w:val="00EC1155"/>
    <w:rsid w:val="00EC21C6"/>
    <w:rsid w:val="00EC57A8"/>
    <w:rsid w:val="00EC67A5"/>
    <w:rsid w:val="00ED0149"/>
    <w:rsid w:val="00ED2791"/>
    <w:rsid w:val="00ED32CA"/>
    <w:rsid w:val="00ED484B"/>
    <w:rsid w:val="00ED5663"/>
    <w:rsid w:val="00ED6517"/>
    <w:rsid w:val="00ED7B0D"/>
    <w:rsid w:val="00ED7E1A"/>
    <w:rsid w:val="00ED7F72"/>
    <w:rsid w:val="00EE0500"/>
    <w:rsid w:val="00EE0F68"/>
    <w:rsid w:val="00EE1251"/>
    <w:rsid w:val="00EE1FAB"/>
    <w:rsid w:val="00EE2ABC"/>
    <w:rsid w:val="00EE4D67"/>
    <w:rsid w:val="00EE7FC7"/>
    <w:rsid w:val="00EF1EB3"/>
    <w:rsid w:val="00EF2A04"/>
    <w:rsid w:val="00EF49B9"/>
    <w:rsid w:val="00EF5469"/>
    <w:rsid w:val="00EF5DFA"/>
    <w:rsid w:val="00EF778A"/>
    <w:rsid w:val="00F01018"/>
    <w:rsid w:val="00F01461"/>
    <w:rsid w:val="00F018F9"/>
    <w:rsid w:val="00F028C2"/>
    <w:rsid w:val="00F03103"/>
    <w:rsid w:val="00F041ED"/>
    <w:rsid w:val="00F0423C"/>
    <w:rsid w:val="00F04A4A"/>
    <w:rsid w:val="00F04AD4"/>
    <w:rsid w:val="00F050B9"/>
    <w:rsid w:val="00F10972"/>
    <w:rsid w:val="00F11A6B"/>
    <w:rsid w:val="00F11CFA"/>
    <w:rsid w:val="00F12371"/>
    <w:rsid w:val="00F13B11"/>
    <w:rsid w:val="00F1509B"/>
    <w:rsid w:val="00F16802"/>
    <w:rsid w:val="00F176D1"/>
    <w:rsid w:val="00F2009E"/>
    <w:rsid w:val="00F21994"/>
    <w:rsid w:val="00F21AFF"/>
    <w:rsid w:val="00F21EE0"/>
    <w:rsid w:val="00F249DB"/>
    <w:rsid w:val="00F25272"/>
    <w:rsid w:val="00F25422"/>
    <w:rsid w:val="00F26A0A"/>
    <w:rsid w:val="00F271DE"/>
    <w:rsid w:val="00F309C9"/>
    <w:rsid w:val="00F3124A"/>
    <w:rsid w:val="00F33DC8"/>
    <w:rsid w:val="00F3622F"/>
    <w:rsid w:val="00F3646F"/>
    <w:rsid w:val="00F3650A"/>
    <w:rsid w:val="00F3711B"/>
    <w:rsid w:val="00F40961"/>
    <w:rsid w:val="00F445AF"/>
    <w:rsid w:val="00F47C43"/>
    <w:rsid w:val="00F47EDA"/>
    <w:rsid w:val="00F52996"/>
    <w:rsid w:val="00F53572"/>
    <w:rsid w:val="00F5465A"/>
    <w:rsid w:val="00F548E8"/>
    <w:rsid w:val="00F556E3"/>
    <w:rsid w:val="00F563BB"/>
    <w:rsid w:val="00F56CF1"/>
    <w:rsid w:val="00F573E5"/>
    <w:rsid w:val="00F626E4"/>
    <w:rsid w:val="00F627DA"/>
    <w:rsid w:val="00F65D43"/>
    <w:rsid w:val="00F65FBA"/>
    <w:rsid w:val="00F67F54"/>
    <w:rsid w:val="00F71A23"/>
    <w:rsid w:val="00F71D75"/>
    <w:rsid w:val="00F7288F"/>
    <w:rsid w:val="00F729FA"/>
    <w:rsid w:val="00F735ED"/>
    <w:rsid w:val="00F75071"/>
    <w:rsid w:val="00F757F3"/>
    <w:rsid w:val="00F77D21"/>
    <w:rsid w:val="00F83385"/>
    <w:rsid w:val="00F8470F"/>
    <w:rsid w:val="00F84890"/>
    <w:rsid w:val="00F84ED9"/>
    <w:rsid w:val="00F874BC"/>
    <w:rsid w:val="00F87587"/>
    <w:rsid w:val="00F87DCC"/>
    <w:rsid w:val="00F91AF7"/>
    <w:rsid w:val="00F93183"/>
    <w:rsid w:val="00F93775"/>
    <w:rsid w:val="00F93DA4"/>
    <w:rsid w:val="00F94176"/>
    <w:rsid w:val="00F9441B"/>
    <w:rsid w:val="00F94711"/>
    <w:rsid w:val="00F9518F"/>
    <w:rsid w:val="00F95248"/>
    <w:rsid w:val="00F967A8"/>
    <w:rsid w:val="00F9760A"/>
    <w:rsid w:val="00F977E9"/>
    <w:rsid w:val="00F97A49"/>
    <w:rsid w:val="00FA1629"/>
    <w:rsid w:val="00FA1CFB"/>
    <w:rsid w:val="00FA1D41"/>
    <w:rsid w:val="00FA2315"/>
    <w:rsid w:val="00FA47B7"/>
    <w:rsid w:val="00FA4C32"/>
    <w:rsid w:val="00FA4D73"/>
    <w:rsid w:val="00FA5241"/>
    <w:rsid w:val="00FA60A6"/>
    <w:rsid w:val="00FA7121"/>
    <w:rsid w:val="00FA7277"/>
    <w:rsid w:val="00FA79B7"/>
    <w:rsid w:val="00FB0D5A"/>
    <w:rsid w:val="00FB129B"/>
    <w:rsid w:val="00FB2A9F"/>
    <w:rsid w:val="00FB2EB8"/>
    <w:rsid w:val="00FB45F0"/>
    <w:rsid w:val="00FB4AC1"/>
    <w:rsid w:val="00FC01D6"/>
    <w:rsid w:val="00FC2A45"/>
    <w:rsid w:val="00FC4B06"/>
    <w:rsid w:val="00FC4FD2"/>
    <w:rsid w:val="00FC568C"/>
    <w:rsid w:val="00FC60D4"/>
    <w:rsid w:val="00FC62E9"/>
    <w:rsid w:val="00FD001D"/>
    <w:rsid w:val="00FD168E"/>
    <w:rsid w:val="00FD23FC"/>
    <w:rsid w:val="00FD41E0"/>
    <w:rsid w:val="00FD441C"/>
    <w:rsid w:val="00FD54A5"/>
    <w:rsid w:val="00FD6014"/>
    <w:rsid w:val="00FD6981"/>
    <w:rsid w:val="00FE09D5"/>
    <w:rsid w:val="00FE09F7"/>
    <w:rsid w:val="00FE1AA7"/>
    <w:rsid w:val="00FE29BA"/>
    <w:rsid w:val="00FE301B"/>
    <w:rsid w:val="00FE3BC5"/>
    <w:rsid w:val="00FE3EA8"/>
    <w:rsid w:val="00FE469C"/>
    <w:rsid w:val="00FE6B5E"/>
    <w:rsid w:val="00FE7114"/>
    <w:rsid w:val="00FE79D3"/>
    <w:rsid w:val="00FF070F"/>
    <w:rsid w:val="00FF19DE"/>
    <w:rsid w:val="00FF1A7C"/>
    <w:rsid w:val="00FF235E"/>
    <w:rsid w:val="00FF2DCF"/>
    <w:rsid w:val="00FF3D56"/>
    <w:rsid w:val="00FF44B7"/>
    <w:rsid w:val="00FF5483"/>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442CECE8-FAA6-40A2-B919-F5E4FF63B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pPr>
      <w:spacing w:after="240"/>
      <w:jc w:val="both"/>
    </w:pPr>
    <w:rPr>
      <w:sz w:val="24"/>
      <w:lang w:val="en-US" w:eastAsia="en-US"/>
    </w:rPr>
  </w:style>
  <w:style w:type="paragraph" w:styleId="Balk1">
    <w:name w:val="heading 1"/>
    <w:basedOn w:val="Normal"/>
    <w:next w:val="Normal"/>
    <w:link w:val="Balk1Char"/>
    <w:uiPriority w:val="9"/>
    <w:qFormat/>
    <w:rsid w:val="00B91A37"/>
    <w:pPr>
      <w:keepNext/>
      <w:keepLines/>
      <w:numPr>
        <w:numId w:val="40"/>
      </w:numPr>
      <w:tabs>
        <w:tab w:val="left" w:pos="216"/>
      </w:tabs>
      <w:spacing w:before="160" w:after="480"/>
      <w:outlineLvl w:val="0"/>
    </w:pPr>
    <w:rPr>
      <w:b/>
      <w:smallCaps/>
    </w:rPr>
  </w:style>
  <w:style w:type="paragraph" w:styleId="Balk2">
    <w:name w:val="heading 2"/>
    <w:basedOn w:val="Normal"/>
    <w:next w:val="Normal"/>
    <w:link w:val="Balk2Char"/>
    <w:uiPriority w:val="9"/>
    <w:qFormat/>
    <w:rsid w:val="00B91A37"/>
    <w:pPr>
      <w:keepNext/>
      <w:keepLines/>
      <w:numPr>
        <w:ilvl w:val="1"/>
        <w:numId w:val="40"/>
      </w:numPr>
      <w:spacing w:before="480"/>
      <w:jc w:val="left"/>
      <w:outlineLvl w:val="1"/>
    </w:pPr>
    <w:rPr>
      <w:b/>
      <w:iCs/>
    </w:rPr>
  </w:style>
  <w:style w:type="paragraph" w:styleId="Balk3">
    <w:name w:val="heading 3"/>
    <w:basedOn w:val="Normal"/>
    <w:next w:val="Normal"/>
    <w:link w:val="Balk3Char"/>
    <w:uiPriority w:val="9"/>
    <w:qFormat/>
    <w:rsid w:val="00E86C17"/>
    <w:pPr>
      <w:numPr>
        <w:ilvl w:val="2"/>
        <w:numId w:val="40"/>
      </w:numPr>
      <w:spacing w:before="120" w:after="0" w:line="240" w:lineRule="exact"/>
      <w:outlineLvl w:val="2"/>
    </w:pPr>
    <w:rPr>
      <w:i/>
      <w:iCs/>
    </w:rPr>
  </w:style>
  <w:style w:type="paragraph" w:styleId="Balk4">
    <w:name w:val="heading 4"/>
    <w:basedOn w:val="Normal"/>
    <w:next w:val="Normal"/>
    <w:link w:val="Balk4Char"/>
    <w:uiPriority w:val="9"/>
    <w:qFormat/>
    <w:rsid w:val="00794804"/>
    <w:pPr>
      <w:numPr>
        <w:ilvl w:val="3"/>
        <w:numId w:val="40"/>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40"/>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40"/>
      </w:numPr>
      <w:tabs>
        <w:tab w:val="num" w:pos="4320"/>
      </w:tabs>
      <w:spacing w:before="240" w:after="60"/>
      <w:jc w:val="left"/>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40"/>
      </w:numPr>
      <w:tabs>
        <w:tab w:val="num" w:pos="5040"/>
      </w:tabs>
      <w:spacing w:before="240" w:after="60"/>
      <w:jc w:val="left"/>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40"/>
      </w:numPr>
      <w:tabs>
        <w:tab w:val="num" w:pos="5760"/>
      </w:tabs>
      <w:spacing w:before="240" w:after="60"/>
      <w:jc w:val="left"/>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40"/>
      </w:numPr>
      <w:tabs>
        <w:tab w:val="num" w:pos="6480"/>
      </w:tabs>
      <w:spacing w:before="240" w:after="60"/>
      <w:jc w:val="left"/>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5"/>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7"/>
      </w:numPr>
      <w:spacing w:before="60" w:after="30"/>
      <w:ind w:left="58" w:hanging="29"/>
      <w:jc w:val="right"/>
    </w:pPr>
    <w:rPr>
      <w:sz w:val="12"/>
      <w:szCs w:val="12"/>
      <w:lang w:val="en-US" w:eastAsia="en-US"/>
    </w:rPr>
  </w:style>
  <w:style w:type="paragraph" w:customStyle="1" w:styleId="tablehead">
    <w:name w:val="table head"/>
    <w:pPr>
      <w:numPr>
        <w:numId w:val="6"/>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noProof/>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jc w:val="left"/>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B91A37"/>
    <w:rPr>
      <w:b/>
      <w:iCs/>
      <w:noProof/>
      <w:sz w:val="24"/>
      <w:lang w:val="en-US" w:eastAsia="en-US"/>
    </w:rPr>
  </w:style>
  <w:style w:type="character" w:customStyle="1" w:styleId="Balk3Char">
    <w:name w:val="Başlık 3 Char"/>
    <w:basedOn w:val="VarsaylanParagrafYazTipi"/>
    <w:link w:val="Balk3"/>
    <w:uiPriority w:val="9"/>
    <w:rsid w:val="008B0ABC"/>
    <w:rPr>
      <w:i/>
      <w:iCs/>
      <w:noProof/>
      <w:sz w:val="24"/>
      <w:lang w:val="en-US" w:eastAsia="en-US"/>
    </w:rPr>
  </w:style>
  <w:style w:type="character" w:customStyle="1" w:styleId="Balk4Char">
    <w:name w:val="Başlık 4 Char"/>
    <w:basedOn w:val="VarsaylanParagrafYazTipi"/>
    <w:link w:val="Balk4"/>
    <w:uiPriority w:val="9"/>
    <w:rsid w:val="008B0ABC"/>
    <w:rPr>
      <w:i/>
      <w:iCs/>
      <w:noProof/>
      <w:sz w:val="24"/>
      <w:lang w:val="en-US" w:eastAsia="en-US"/>
    </w:rPr>
  </w:style>
  <w:style w:type="character" w:customStyle="1" w:styleId="Balk5Char">
    <w:name w:val="Başlık 5 Char"/>
    <w:basedOn w:val="VarsaylanParagrafYazTipi"/>
    <w:link w:val="Balk5"/>
    <w:uiPriority w:val="9"/>
    <w:rsid w:val="008B0ABC"/>
    <w:rPr>
      <w:smallCaps/>
      <w:noProof/>
      <w:sz w:val="24"/>
      <w:lang w:val="en-US" w:eastAsia="en-US"/>
    </w:rPr>
  </w:style>
  <w:style w:type="paragraph" w:styleId="BalonMetni">
    <w:name w:val="Balloon Text"/>
    <w:basedOn w:val="Normal"/>
    <w:link w:val="BalonMetniChar"/>
    <w:uiPriority w:val="99"/>
    <w:unhideWhenUsed/>
    <w:rsid w:val="008B0ABC"/>
    <w:pPr>
      <w:spacing w:after="0"/>
      <w:jc w:val="left"/>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jc w:val="left"/>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542B1E"/>
    <w:pPr>
      <w:tabs>
        <w:tab w:val="left" w:pos="482"/>
        <w:tab w:val="right" w:leader="dot" w:pos="8544"/>
      </w:tabs>
      <w:spacing w:after="100"/>
      <w:jc w:val="left"/>
    </w:pPr>
  </w:style>
  <w:style w:type="paragraph" w:styleId="T2">
    <w:name w:val="toc 2"/>
    <w:basedOn w:val="Normal"/>
    <w:next w:val="Normal"/>
    <w:autoRedefine/>
    <w:uiPriority w:val="39"/>
    <w:rsid w:val="000F00BB"/>
    <w:pPr>
      <w:tabs>
        <w:tab w:val="left" w:pos="880"/>
        <w:tab w:val="right" w:leader="dot" w:pos="8544"/>
      </w:tabs>
      <w:spacing w:after="100"/>
      <w:ind w:left="238"/>
      <w:jc w:val="left"/>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spacing w:after="100"/>
      <w:ind w:left="482"/>
    </w:pPr>
  </w:style>
  <w:style w:type="paragraph" w:styleId="T4">
    <w:name w:val="toc 4"/>
    <w:basedOn w:val="Normal"/>
    <w:next w:val="Normal"/>
    <w:autoRedefine/>
    <w:uiPriority w:val="39"/>
    <w:rsid w:val="00B768F7"/>
    <w:pPr>
      <w:spacing w:after="100"/>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100" w:afterAutospacing="1"/>
      <w:jc w:val="left"/>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100" w:afterAutospacing="1"/>
      <w:jc w:val="left"/>
    </w:pPr>
    <w:rPr>
      <w:rFonts w:eastAsia="Times New Roman"/>
      <w:szCs w:val="24"/>
    </w:rPr>
  </w:style>
  <w:style w:type="paragraph" w:styleId="T5">
    <w:name w:val="toc 5"/>
    <w:basedOn w:val="Normal"/>
    <w:next w:val="Normal"/>
    <w:autoRedefine/>
    <w:uiPriority w:val="39"/>
    <w:unhideWhenUsed/>
    <w:rsid w:val="00FA47B7"/>
    <w:pPr>
      <w:spacing w:after="100" w:line="259" w:lineRule="auto"/>
      <w:ind w:left="880"/>
      <w:jc w:val="left"/>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after="100" w:line="259" w:lineRule="auto"/>
      <w:ind w:left="1100"/>
      <w:jc w:val="left"/>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after="100" w:line="259" w:lineRule="auto"/>
      <w:ind w:left="1320"/>
      <w:jc w:val="left"/>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after="100" w:line="259" w:lineRule="auto"/>
      <w:ind w:left="1540"/>
      <w:jc w:val="left"/>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after="100" w:line="259" w:lineRule="auto"/>
      <w:ind w:left="1760"/>
      <w:jc w:val="left"/>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 w:type="character" w:styleId="AklamaBavurusu">
    <w:name w:val="annotation reference"/>
    <w:basedOn w:val="VarsaylanParagrafYazTipi"/>
    <w:semiHidden/>
    <w:unhideWhenUsed/>
    <w:rsid w:val="00265FC3"/>
    <w:rPr>
      <w:sz w:val="16"/>
      <w:szCs w:val="16"/>
    </w:rPr>
  </w:style>
  <w:style w:type="paragraph" w:styleId="AklamaMetni">
    <w:name w:val="annotation text"/>
    <w:basedOn w:val="Normal"/>
    <w:link w:val="AklamaMetniChar"/>
    <w:semiHidden/>
    <w:unhideWhenUsed/>
    <w:rsid w:val="00265FC3"/>
    <w:rPr>
      <w:sz w:val="20"/>
    </w:rPr>
  </w:style>
  <w:style w:type="character" w:customStyle="1" w:styleId="AklamaMetniChar">
    <w:name w:val="Açıklama Metni Char"/>
    <w:basedOn w:val="VarsaylanParagrafYazTipi"/>
    <w:link w:val="AklamaMetni"/>
    <w:semiHidden/>
    <w:rsid w:val="00265FC3"/>
    <w:rPr>
      <w:lang w:val="en-US" w:eastAsia="en-US"/>
    </w:rPr>
  </w:style>
  <w:style w:type="paragraph" w:styleId="AklamaKonusu">
    <w:name w:val="annotation subject"/>
    <w:basedOn w:val="AklamaMetni"/>
    <w:next w:val="AklamaMetni"/>
    <w:link w:val="AklamaKonusuChar"/>
    <w:semiHidden/>
    <w:unhideWhenUsed/>
    <w:rsid w:val="00265FC3"/>
    <w:rPr>
      <w:b/>
      <w:bCs/>
    </w:rPr>
  </w:style>
  <w:style w:type="character" w:customStyle="1" w:styleId="AklamaKonusuChar">
    <w:name w:val="Açıklama Konusu Char"/>
    <w:basedOn w:val="AklamaMetniChar"/>
    <w:link w:val="AklamaKonusu"/>
    <w:semiHidden/>
    <w:rsid w:val="00265FC3"/>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1368792412">
                              <w:marLeft w:val="0"/>
                              <w:marRight w:val="0"/>
                              <w:marTop w:val="0"/>
                              <w:marBottom w:val="0"/>
                              <w:divBdr>
                                <w:top w:val="none" w:sz="0" w:space="0" w:color="auto"/>
                                <w:left w:val="none" w:sz="0" w:space="0" w:color="auto"/>
                                <w:bottom w:val="none" w:sz="0" w:space="0" w:color="auto"/>
                                <w:right w:val="none" w:sz="0" w:space="0" w:color="auto"/>
                              </w:divBdr>
                              <w:divsChild>
                                <w:div w:id="2136173445">
                                  <w:marLeft w:val="0"/>
                                  <w:marRight w:val="0"/>
                                  <w:marTop w:val="0"/>
                                  <w:marBottom w:val="0"/>
                                  <w:divBdr>
                                    <w:top w:val="none" w:sz="0" w:space="0" w:color="auto"/>
                                    <w:left w:val="none" w:sz="0" w:space="0" w:color="auto"/>
                                    <w:bottom w:val="none" w:sz="0" w:space="0" w:color="auto"/>
                                    <w:right w:val="none" w:sz="0" w:space="0" w:color="auto"/>
                                  </w:divBdr>
                                  <w:divsChild>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135492912">
                                              <w:marLeft w:val="0"/>
                                              <w:marRight w:val="0"/>
                                              <w:marTop w:val="0"/>
                                              <w:marBottom w:val="0"/>
                                              <w:divBdr>
                                                <w:top w:val="none" w:sz="0" w:space="0" w:color="auto"/>
                                                <w:left w:val="none" w:sz="0" w:space="0" w:color="auto"/>
                                                <w:bottom w:val="none" w:sz="0" w:space="0" w:color="auto"/>
                                                <w:right w:val="none" w:sz="0" w:space="0" w:color="auto"/>
                                              </w:divBdr>
                                            </w:div>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ez\ozgur_ural_cybersecurity_thesis.docx" TargetMode="External"/><Relationship Id="rId18" Type="http://schemas.openxmlformats.org/officeDocument/2006/relationships/hyperlink" Target="file:///C:\Users\Ozgur\source\repos\MSThesis\tez\ozgur_ural_cybersecurity_thesis.docx" TargetMode="External"/><Relationship Id="rId26" Type="http://schemas.openxmlformats.org/officeDocument/2006/relationships/image" Target="media/image2.png"/><Relationship Id="rId39"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file:///C:\Users\Ozgur\source\repos\MSThesis\tez\ozgur_ural_cybersecurity_thesis.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hyperlink" Target="file:///C:\Users\Ozgur\source\repos\MSThesis\tez\ozgur_ural_cybersecurity_thesis.docx" TargetMode="External"/><Relationship Id="rId17" Type="http://schemas.openxmlformats.org/officeDocument/2006/relationships/hyperlink" Target="file:///C:\Users\Ozgur\source\repos\MSThesis\tez\ozgur_ural_cybersecurity_thesis.docx" TargetMode="External"/><Relationship Id="rId25" Type="http://schemas.openxmlformats.org/officeDocument/2006/relationships/image" Target="media/image1.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yperlink" Target="file:///C:\Users\Ozgur\source\repos\MSThesis\tez\ozgur_ural_cybersecurity_thesis.docx" TargetMode="External"/><Relationship Id="rId20" Type="http://schemas.openxmlformats.org/officeDocument/2006/relationships/hyperlink" Target="file:///C:\Users\Ozgur\source\repos\MSThesis\tez\ozgur_ural_cybersecurity_thesis.docx" TargetMode="External"/><Relationship Id="rId29"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ez\ozgur_ural_cybersecurity_thesis.docx" TargetMode="External"/><Relationship Id="rId24"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hyperlink" Target="file:///C:\Users\Ozgur\source\repos\MSThesis\tez\ozgur_ural_cybersecurity_thesis.docx" TargetMode="External"/><Relationship Id="rId23" Type="http://schemas.openxmlformats.org/officeDocument/2006/relationships/hyperlink" Target="file:///C:\Users\Ozgur\source\repos\MSThesis\tez\ozgur_ural_cybersecurity_thesis.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10" Type="http://schemas.microsoft.com/office/2016/09/relationships/commentsIds" Target="commentsIds.xml"/><Relationship Id="rId19" Type="http://schemas.openxmlformats.org/officeDocument/2006/relationships/hyperlink" Target="file:///C:\Users\Ozgur\source\repos\MSThesis\tez\ozgur_ural_cybersecurity_thesis.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file:///C:\Users\Ozgur\source\repos\MSThesis\tez\ozgur_ural_cybersecurity_thesis.docx" TargetMode="External"/><Relationship Id="rId22" Type="http://schemas.openxmlformats.org/officeDocument/2006/relationships/hyperlink" Target="file:///C:\Users\Ozgur\source\repos\MSThesis\tez\ozgur_ural_cybersecurity_thesis.docx"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8" Type="http://schemas.openxmlformats.org/officeDocument/2006/relationships/comments" Target="comments.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1D84E011-A946-4B6D-B1DB-6B1A0F7E8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44</Pages>
  <Words>11040</Words>
  <Characters>62930</Characters>
  <Application>Microsoft Office Word</Application>
  <DocSecurity>0</DocSecurity>
  <Lines>524</Lines>
  <Paragraphs>147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73823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14</cp:revision>
  <cp:lastPrinted>2019-04-20T16:23:00Z</cp:lastPrinted>
  <dcterms:created xsi:type="dcterms:W3CDTF">2019-04-20T16:23:00Z</dcterms:created>
  <dcterms:modified xsi:type="dcterms:W3CDTF">2019-04-28T23:12:00Z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http://www.zotero.org/styles/ieee</vt:lpwstr>
  </property>
</Properties>
</file>